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7F5F3D" w14:textId="77777777" w:rsidR="003D21E3" w:rsidRPr="009911B6" w:rsidRDefault="003D21E3" w:rsidP="003D21E3">
      <w:pPr>
        <w:pStyle w:val="a3"/>
        <w:spacing w:before="11"/>
        <w:jc w:val="both"/>
        <w:rPr>
          <w:rFonts w:ascii="조선신명조" w:eastAsia="조선신명조"/>
          <w:sz w:val="17"/>
        </w:rPr>
      </w:pPr>
    </w:p>
    <w:p w14:paraId="52094AE3" w14:textId="6E17635B" w:rsidR="00BF5EB7" w:rsidRDefault="00AF6F5C" w:rsidP="003D21E3">
      <w:pPr>
        <w:pStyle w:val="a3"/>
        <w:spacing w:before="248"/>
        <w:jc w:val="center"/>
        <w:rPr>
          <w:rFonts w:ascii="조선신명조" w:eastAsia="조선신명조"/>
          <w:sz w:val="34"/>
          <w:szCs w:val="22"/>
          <w:lang w:eastAsia="ko-KR"/>
        </w:rPr>
      </w:pPr>
      <w:r w:rsidRPr="00AF6F5C">
        <w:rPr>
          <w:rFonts w:ascii="조선신명조" w:eastAsia="조선신명조"/>
          <w:sz w:val="34"/>
          <w:szCs w:val="22"/>
          <w:lang w:eastAsia="ko-KR"/>
        </w:rPr>
        <w:t>AI</w:t>
      </w:r>
      <w:r w:rsidRPr="00AF6F5C">
        <w:rPr>
          <w:rFonts w:ascii="조선신명조" w:eastAsia="조선신명조" w:hint="eastAsia"/>
          <w:sz w:val="34"/>
          <w:szCs w:val="22"/>
          <w:lang w:eastAsia="ko-KR"/>
        </w:rPr>
        <w:t>로</w:t>
      </w:r>
      <w:r w:rsidRPr="00AF6F5C">
        <w:rPr>
          <w:rFonts w:ascii="조선신명조" w:eastAsia="조선신명조"/>
          <w:sz w:val="34"/>
          <w:szCs w:val="22"/>
          <w:lang w:eastAsia="ko-KR"/>
        </w:rPr>
        <w:t xml:space="preserve"> </w:t>
      </w:r>
      <w:r w:rsidRPr="00AF6F5C">
        <w:rPr>
          <w:rFonts w:ascii="조선신명조" w:eastAsia="조선신명조" w:hint="eastAsia"/>
          <w:sz w:val="34"/>
          <w:szCs w:val="22"/>
          <w:lang w:eastAsia="ko-KR"/>
        </w:rPr>
        <w:t>읽는</w:t>
      </w:r>
      <w:r w:rsidRPr="00AF6F5C">
        <w:rPr>
          <w:rFonts w:ascii="조선신명조" w:eastAsia="조선신명조"/>
          <w:sz w:val="34"/>
          <w:szCs w:val="22"/>
          <w:lang w:eastAsia="ko-KR"/>
        </w:rPr>
        <w:t xml:space="preserve"> </w:t>
      </w:r>
      <w:r w:rsidRPr="00AF6F5C">
        <w:rPr>
          <w:rFonts w:ascii="조선신명조" w:eastAsia="조선신명조" w:hint="eastAsia"/>
          <w:sz w:val="34"/>
          <w:szCs w:val="22"/>
          <w:lang w:eastAsia="ko-KR"/>
        </w:rPr>
        <w:t>글로벌</w:t>
      </w:r>
      <w:r w:rsidRPr="00AF6F5C">
        <w:rPr>
          <w:rFonts w:ascii="조선신명조" w:eastAsia="조선신명조"/>
          <w:sz w:val="34"/>
          <w:szCs w:val="22"/>
          <w:lang w:eastAsia="ko-KR"/>
        </w:rPr>
        <w:t xml:space="preserve"> </w:t>
      </w:r>
      <w:r w:rsidRPr="00AF6F5C">
        <w:rPr>
          <w:rFonts w:ascii="조선신명조" w:eastAsia="조선신명조" w:hint="eastAsia"/>
          <w:sz w:val="34"/>
          <w:szCs w:val="22"/>
          <w:lang w:eastAsia="ko-KR"/>
        </w:rPr>
        <w:t>이슈</w:t>
      </w:r>
      <w:r w:rsidRPr="00AF6F5C">
        <w:rPr>
          <w:rFonts w:ascii="조선신명조" w:eastAsia="조선신명조"/>
          <w:sz w:val="34"/>
          <w:szCs w:val="22"/>
          <w:lang w:eastAsia="ko-KR"/>
        </w:rPr>
        <w:t xml:space="preserve">: </w:t>
      </w:r>
      <w:r w:rsidRPr="00AF6F5C">
        <w:rPr>
          <w:rFonts w:ascii="조선신명조" w:eastAsia="조선신명조" w:hint="eastAsia"/>
          <w:sz w:val="34"/>
          <w:szCs w:val="22"/>
          <w:lang w:eastAsia="ko-KR"/>
        </w:rPr>
        <w:t>한국</w:t>
      </w:r>
      <w:r w:rsidRPr="00AF6F5C">
        <w:rPr>
          <w:rFonts w:ascii="조선신명조" w:eastAsia="조선신명조"/>
          <w:sz w:val="34"/>
          <w:szCs w:val="22"/>
          <w:lang w:eastAsia="ko-KR"/>
        </w:rPr>
        <w:t xml:space="preserve"> </w:t>
      </w:r>
      <w:r w:rsidRPr="00AF6F5C">
        <w:rPr>
          <w:rFonts w:ascii="조선신명조" w:eastAsia="조선신명조" w:hint="eastAsia"/>
          <w:sz w:val="34"/>
          <w:szCs w:val="22"/>
          <w:lang w:eastAsia="ko-KR"/>
        </w:rPr>
        <w:t>환율</w:t>
      </w:r>
      <w:r w:rsidRPr="00AF6F5C">
        <w:rPr>
          <w:rFonts w:ascii="조선신명조" w:eastAsia="조선신명조"/>
          <w:sz w:val="34"/>
          <w:szCs w:val="22"/>
          <w:lang w:eastAsia="ko-KR"/>
        </w:rPr>
        <w:t xml:space="preserve"> </w:t>
      </w:r>
      <w:r w:rsidRPr="00AF6F5C">
        <w:rPr>
          <w:rFonts w:ascii="조선신명조" w:eastAsia="조선신명조" w:hint="eastAsia"/>
          <w:sz w:val="34"/>
          <w:szCs w:val="22"/>
          <w:lang w:eastAsia="ko-KR"/>
        </w:rPr>
        <w:t>예측을</w:t>
      </w:r>
      <w:r w:rsidRPr="00AF6F5C">
        <w:rPr>
          <w:rFonts w:ascii="조선신명조" w:eastAsia="조선신명조"/>
          <w:sz w:val="34"/>
          <w:szCs w:val="22"/>
          <w:lang w:eastAsia="ko-KR"/>
        </w:rPr>
        <w:t xml:space="preserve"> </w:t>
      </w:r>
      <w:r w:rsidRPr="00AF6F5C">
        <w:rPr>
          <w:rFonts w:ascii="조선신명조" w:eastAsia="조선신명조" w:hint="eastAsia"/>
          <w:sz w:val="34"/>
          <w:szCs w:val="22"/>
          <w:lang w:eastAsia="ko-KR"/>
        </w:rPr>
        <w:t>위한</w:t>
      </w:r>
      <w:r w:rsidRPr="00AF6F5C">
        <w:rPr>
          <w:rFonts w:ascii="조선신명조" w:eastAsia="조선신명조"/>
          <w:sz w:val="34"/>
          <w:szCs w:val="22"/>
          <w:lang w:eastAsia="ko-KR"/>
        </w:rPr>
        <w:t xml:space="preserve"> </w:t>
      </w:r>
      <w:r w:rsidRPr="00AF6F5C">
        <w:rPr>
          <w:rFonts w:ascii="조선신명조" w:eastAsia="조선신명조" w:hint="eastAsia"/>
          <w:sz w:val="34"/>
          <w:szCs w:val="22"/>
          <w:lang w:eastAsia="ko-KR"/>
        </w:rPr>
        <w:t>이벤트와</w:t>
      </w:r>
      <w:r w:rsidRPr="00AF6F5C">
        <w:rPr>
          <w:rFonts w:ascii="조선신명조" w:eastAsia="조선신명조"/>
          <w:sz w:val="34"/>
          <w:szCs w:val="22"/>
          <w:lang w:eastAsia="ko-KR"/>
        </w:rPr>
        <w:t xml:space="preserve"> </w:t>
      </w:r>
      <w:r w:rsidRPr="00AF6F5C">
        <w:rPr>
          <w:rFonts w:ascii="조선신명조" w:eastAsia="조선신명조" w:hint="eastAsia"/>
          <w:sz w:val="34"/>
          <w:szCs w:val="22"/>
          <w:lang w:eastAsia="ko-KR"/>
        </w:rPr>
        <w:t>감성</w:t>
      </w:r>
      <w:r w:rsidRPr="00AF6F5C">
        <w:rPr>
          <w:rFonts w:ascii="조선신명조" w:eastAsia="조선신명조"/>
          <w:sz w:val="34"/>
          <w:szCs w:val="22"/>
          <w:lang w:eastAsia="ko-KR"/>
        </w:rPr>
        <w:t xml:space="preserve"> </w:t>
      </w:r>
      <w:r w:rsidRPr="00AF6F5C">
        <w:rPr>
          <w:rFonts w:ascii="조선신명조" w:eastAsia="조선신명조" w:hint="eastAsia"/>
          <w:sz w:val="34"/>
          <w:szCs w:val="22"/>
          <w:lang w:eastAsia="ko-KR"/>
        </w:rPr>
        <w:t>융합</w:t>
      </w:r>
    </w:p>
    <w:p w14:paraId="138FB14D" w14:textId="11EDA577" w:rsidR="00822DDE" w:rsidRDefault="00141A47" w:rsidP="003D21E3">
      <w:pPr>
        <w:pStyle w:val="a3"/>
        <w:spacing w:before="248"/>
        <w:jc w:val="center"/>
        <w:rPr>
          <w:rFonts w:ascii="조선신명조" w:eastAsia="조선신명조"/>
          <w:sz w:val="34"/>
          <w:szCs w:val="22"/>
          <w:lang w:eastAsia="ko-KR"/>
        </w:rPr>
      </w:pPr>
      <w:r w:rsidRPr="00141A47">
        <w:rPr>
          <w:rFonts w:ascii="조선신명조" w:eastAsia="조선신명조"/>
          <w:sz w:val="34"/>
          <w:szCs w:val="22"/>
          <w:lang w:eastAsia="ko-KR"/>
        </w:rPr>
        <w:t>Reading Global Issues with AI: Event and Sentiment Fusion for Exchange Rate Prediction in Korea</w:t>
      </w:r>
    </w:p>
    <w:p w14:paraId="77B96B7F" w14:textId="5905E404" w:rsidR="003D21E3" w:rsidRPr="009911B6" w:rsidRDefault="008A7789" w:rsidP="003D21E3">
      <w:pPr>
        <w:pStyle w:val="a3"/>
        <w:spacing w:before="248"/>
        <w:jc w:val="center"/>
        <w:rPr>
          <w:rFonts w:ascii="조선신명조" w:eastAsia="조선신명조" w:hAnsi="Meiryo"/>
          <w:i/>
          <w:sz w:val="16"/>
          <w:lang w:eastAsia="ko-KR"/>
        </w:rPr>
      </w:pPr>
      <w:proofErr w:type="spellStart"/>
      <w:r w:rsidRPr="009911B6">
        <w:rPr>
          <w:rFonts w:ascii="조선신명조" w:eastAsia="조선신명조" w:hint="eastAsia"/>
          <w:w w:val="105"/>
          <w:lang w:eastAsia="ko-KR"/>
        </w:rPr>
        <w:t>Jaeheung</w:t>
      </w:r>
      <w:proofErr w:type="spellEnd"/>
      <w:r w:rsidRPr="009911B6">
        <w:rPr>
          <w:rFonts w:ascii="조선신명조" w:eastAsia="조선신명조" w:hint="eastAsia"/>
          <w:w w:val="105"/>
          <w:lang w:eastAsia="ko-KR"/>
        </w:rPr>
        <w:t xml:space="preserve"> Park</w:t>
      </w:r>
      <w:r w:rsidR="007D1FEA" w:rsidRPr="009911B6">
        <w:rPr>
          <w:rFonts w:ascii="조선신명조" w:eastAsia="조선신명조" w:hAnsi="Calibri" w:hint="eastAsia"/>
          <w:w w:val="105"/>
          <w:position w:val="9"/>
          <w:sz w:val="16"/>
        </w:rPr>
        <w:t>a</w:t>
      </w:r>
      <w:r w:rsidR="007D1FEA" w:rsidRPr="009911B6">
        <w:rPr>
          <w:rFonts w:ascii="조선신명조" w:eastAsia="조선신명조" w:hint="eastAsia"/>
          <w:w w:val="105"/>
          <w:lang w:eastAsia="ko-KR"/>
        </w:rPr>
        <w:t xml:space="preserve">, </w:t>
      </w:r>
      <w:proofErr w:type="spellStart"/>
      <w:r w:rsidR="00883275" w:rsidRPr="009911B6">
        <w:rPr>
          <w:rFonts w:ascii="조선신명조" w:eastAsia="조선신명조" w:hint="eastAsia"/>
          <w:w w:val="105"/>
          <w:lang w:eastAsia="ko-KR"/>
        </w:rPr>
        <w:t>Kyungwon</w:t>
      </w:r>
      <w:proofErr w:type="spellEnd"/>
      <w:r w:rsidR="00883275" w:rsidRPr="009911B6">
        <w:rPr>
          <w:rFonts w:ascii="조선신명조" w:eastAsia="조선신명조" w:hint="eastAsia"/>
          <w:w w:val="105"/>
          <w:lang w:eastAsia="ko-KR"/>
        </w:rPr>
        <w:t xml:space="preserve"> Kim</w:t>
      </w:r>
      <w:r w:rsidR="003D21E3" w:rsidRPr="009911B6">
        <w:rPr>
          <w:rFonts w:ascii="조선신명조" w:eastAsia="조선신명조" w:hAnsi="Calibri" w:hint="eastAsia"/>
          <w:w w:val="105"/>
          <w:position w:val="9"/>
          <w:sz w:val="16"/>
        </w:rPr>
        <w:t>a</w:t>
      </w:r>
      <w:r w:rsidR="005F6385" w:rsidRPr="009911B6">
        <w:rPr>
          <w:rFonts w:ascii="조선신명조" w:eastAsia="조선신명조" w:hAnsi="Calibri" w:hint="eastAsia"/>
          <w:w w:val="105"/>
          <w:position w:val="9"/>
          <w:sz w:val="16"/>
          <w:lang w:eastAsia="ko-KR"/>
        </w:rPr>
        <w:t>,</w:t>
      </w:r>
      <w:r w:rsidR="005F6385" w:rsidRPr="009911B6">
        <w:rPr>
          <w:rFonts w:ascii="Cambria Math" w:eastAsia="조선신명조" w:hAnsi="Cambria Math" w:cs="Cambria Math"/>
          <w:i/>
          <w:w w:val="105"/>
          <w:position w:val="9"/>
          <w:sz w:val="16"/>
        </w:rPr>
        <w:t>∗</w:t>
      </w:r>
    </w:p>
    <w:p w14:paraId="1F5DCCF7" w14:textId="77777777" w:rsidR="003D21E3" w:rsidRPr="009911B6" w:rsidRDefault="003D21E3" w:rsidP="003D21E3">
      <w:pPr>
        <w:spacing w:before="176" w:line="254" w:lineRule="exact"/>
        <w:jc w:val="center"/>
        <w:rPr>
          <w:rFonts w:ascii="조선신명조" w:eastAsia="조선신명조"/>
          <w:i/>
          <w:sz w:val="20"/>
        </w:rPr>
      </w:pPr>
      <w:r w:rsidRPr="009911B6">
        <w:rPr>
          <w:rFonts w:ascii="조선신명조" w:eastAsia="조선신명조" w:hint="eastAsia"/>
          <w:i/>
          <w:w w:val="105"/>
          <w:position w:val="7"/>
          <w:sz w:val="14"/>
        </w:rPr>
        <w:t>a</w:t>
      </w:r>
      <w:r w:rsidRPr="009911B6">
        <w:rPr>
          <w:rFonts w:ascii="조선신명조" w:eastAsia="조선신명조" w:hint="eastAsia"/>
          <w:i/>
          <w:w w:val="105"/>
          <w:sz w:val="20"/>
        </w:rPr>
        <w:t>School of International Trade and Business, Incheon National University, Incheon, 22012, Republic of Korea</w:t>
      </w:r>
    </w:p>
    <w:p w14:paraId="75CBDAF7" w14:textId="3C90C6FE" w:rsidR="003D21E3" w:rsidRPr="009911B6" w:rsidRDefault="00555A28" w:rsidP="003D21E3">
      <w:pPr>
        <w:pStyle w:val="a3"/>
        <w:spacing w:before="3"/>
        <w:jc w:val="both"/>
        <w:rPr>
          <w:rFonts w:ascii="조선신명조" w:eastAsia="조선신명조"/>
          <w:i/>
          <w:sz w:val="26"/>
        </w:rPr>
      </w:pPr>
      <w:r w:rsidRPr="009911B6">
        <w:rPr>
          <w:rFonts w:ascii="조선신명조" w:eastAsia="조선신명조" w:hint="eastAsia"/>
          <w:noProof/>
        </w:rPr>
        <mc:AlternateContent>
          <mc:Choice Requires="wps">
            <w:drawing>
              <wp:anchor distT="0" distB="0" distL="0" distR="0" simplePos="0" relativeHeight="251659264" behindDoc="1" locked="0" layoutInCell="1" allowOverlap="1" wp14:anchorId="70DB56BB" wp14:editId="3DE2B043">
                <wp:simplePos x="0" y="0"/>
                <wp:positionH relativeFrom="page">
                  <wp:posOffset>819150</wp:posOffset>
                </wp:positionH>
                <wp:positionV relativeFrom="paragraph">
                  <wp:posOffset>252095</wp:posOffset>
                </wp:positionV>
                <wp:extent cx="5921375" cy="0"/>
                <wp:effectExtent l="9525" t="6985" r="12700" b="12065"/>
                <wp:wrapTopAndBottom/>
                <wp:docPr id="147388472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1375" cy="0"/>
                        </a:xfrm>
                        <a:prstGeom prst="line">
                          <a:avLst/>
                        </a:prstGeom>
                        <a:noFill/>
                        <a:ln w="508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D67074" id="Line 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4.5pt,19.85pt" to="530.7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" strokeweight=".4pt">
                <w10:wrap type="topAndBottom" anchorx="page"/>
              </v:line>
            </w:pict>
          </mc:Fallback>
        </mc:AlternateContent>
      </w:r>
    </w:p>
    <w:p w14:paraId="49E71CC1" w14:textId="6D0FAE85" w:rsidR="00BF5EB7" w:rsidRDefault="00BF5EB7" w:rsidP="003D21E3">
      <w:pPr>
        <w:pStyle w:val="1"/>
        <w:spacing w:before="155"/>
        <w:ind w:left="110" w:firstLine="0"/>
        <w:jc w:val="both"/>
        <w:rPr>
          <w:rFonts w:ascii="조선신명조" w:eastAsia="조선신명조"/>
          <w:lang w:eastAsia="ko-KR"/>
        </w:rPr>
      </w:pPr>
      <w:commentRangeStart w:id="0"/>
      <w:r>
        <w:rPr>
          <w:rFonts w:ascii="조선신명조" w:eastAsia="조선신명조" w:hint="eastAsia"/>
          <w:lang w:eastAsia="ko-KR"/>
        </w:rPr>
        <w:t>요약</w:t>
      </w:r>
    </w:p>
    <w:p w14:paraId="463A975B" w14:textId="520EF8B1" w:rsidR="005707E4" w:rsidRDefault="005707E4" w:rsidP="00BF5EB7">
      <w:pPr>
        <w:pStyle w:val="1"/>
        <w:spacing w:before="155"/>
        <w:ind w:left="0" w:firstLine="0"/>
        <w:jc w:val="both"/>
        <w:rPr>
          <w:rFonts w:ascii="조선신명조" w:eastAsia="조선신명조"/>
          <w:b w:val="0"/>
          <w:bCs w:val="0"/>
          <w:i/>
          <w:iCs/>
          <w:sz w:val="18"/>
          <w:szCs w:val="18"/>
          <w:lang w:eastAsia="ko-KR"/>
        </w:rPr>
      </w:pPr>
      <w:r w:rsidRPr="005707E4">
        <w:rPr>
          <w:rFonts w:ascii="조선신명조" w:eastAsia="조선신명조"/>
          <w:b w:val="0"/>
          <w:bCs w:val="0"/>
          <w:i/>
          <w:iCs/>
          <w:sz w:val="18"/>
          <w:szCs w:val="18"/>
          <w:lang w:eastAsia="ko-KR"/>
        </w:rPr>
        <w:t>본 연구는 원/달러 환율의 단기 예측 성능을 향상시키기 위해 거시</w:t>
      </w:r>
      <w:r w:rsidRPr="005707E4">
        <w:rPr>
          <w:rFonts w:ascii="조선신명조" w:eastAsia="조선신명조"/>
          <w:b w:val="0"/>
          <w:bCs w:val="0"/>
          <w:i/>
          <w:iCs/>
          <w:sz w:val="18"/>
          <w:szCs w:val="18"/>
          <w:lang w:eastAsia="ko-KR"/>
        </w:rPr>
        <w:t>·</w:t>
      </w:r>
      <w:r w:rsidRPr="005707E4">
        <w:rPr>
          <w:rFonts w:ascii="조선신명조" w:eastAsia="조선신명조"/>
          <w:b w:val="0"/>
          <w:bCs w:val="0"/>
          <w:i/>
          <w:iCs/>
          <w:sz w:val="18"/>
          <w:szCs w:val="18"/>
          <w:lang w:eastAsia="ko-KR"/>
        </w:rPr>
        <w:t>금융시장 지표와 더불어 뉴스 기반 이벤트(GDELT) 및 감성 요약 지표를 통합한 딥러닝 모델을 제안하였다. LSTM, GRU, CNN-LSTM, CNN-GRU 네 가지 아키텍처를 대상으로 다양한 입력 조합과 시차 구간(lookback=5~90일)을 실험한 결과, 이벤트</w:t>
      </w:r>
      <w:r w:rsidRPr="005707E4">
        <w:rPr>
          <w:rFonts w:ascii="조선신명조" w:eastAsia="조선신명조"/>
          <w:b w:val="0"/>
          <w:bCs w:val="0"/>
          <w:i/>
          <w:iCs/>
          <w:sz w:val="18"/>
          <w:szCs w:val="18"/>
          <w:lang w:eastAsia="ko-KR"/>
        </w:rPr>
        <w:t>·</w:t>
      </w:r>
      <w:r w:rsidRPr="005707E4">
        <w:rPr>
          <w:rFonts w:ascii="조선신명조" w:eastAsia="조선신명조"/>
          <w:b w:val="0"/>
          <w:bCs w:val="0"/>
          <w:i/>
          <w:iCs/>
          <w:sz w:val="18"/>
          <w:szCs w:val="18"/>
          <w:lang w:eastAsia="ko-KR"/>
        </w:rPr>
        <w:t>감성 통합 입력과 CNN-LSTM(lookback=20)의 조합이 최적 성능을 달성하였다(MSE=47.71, MAPE=0.39%). 변수 중요도 분석(Permutation Importance)을 통해 금</w:t>
      </w:r>
      <w:r w:rsidRPr="005707E4">
        <w:rPr>
          <w:rFonts w:ascii="조선신명조" w:eastAsia="조선신명조"/>
          <w:b w:val="0"/>
          <w:bCs w:val="0"/>
          <w:i/>
          <w:iCs/>
          <w:sz w:val="18"/>
          <w:szCs w:val="18"/>
          <w:lang w:eastAsia="ko-KR"/>
        </w:rPr>
        <w:t>·</w:t>
      </w:r>
      <w:r w:rsidRPr="005707E4">
        <w:rPr>
          <w:rFonts w:ascii="조선신명조" w:eastAsia="조선신명조"/>
          <w:b w:val="0"/>
          <w:bCs w:val="0"/>
          <w:i/>
          <w:iCs/>
          <w:sz w:val="18"/>
          <w:szCs w:val="18"/>
          <w:lang w:eastAsia="ko-KR"/>
        </w:rPr>
        <w:t>알루미늄</w:t>
      </w:r>
      <w:r w:rsidRPr="005707E4">
        <w:rPr>
          <w:rFonts w:ascii="조선신명조" w:eastAsia="조선신명조"/>
          <w:b w:val="0"/>
          <w:bCs w:val="0"/>
          <w:i/>
          <w:iCs/>
          <w:sz w:val="18"/>
          <w:szCs w:val="18"/>
          <w:lang w:eastAsia="ko-KR"/>
        </w:rPr>
        <w:t>·</w:t>
      </w:r>
      <w:r w:rsidRPr="005707E4">
        <w:rPr>
          <w:rFonts w:ascii="조선신명조" w:eastAsia="조선신명조"/>
          <w:b w:val="0"/>
          <w:bCs w:val="0"/>
          <w:i/>
          <w:iCs/>
          <w:sz w:val="18"/>
          <w:szCs w:val="18"/>
          <w:lang w:eastAsia="ko-KR"/>
        </w:rPr>
        <w:t>구리 등 원자재 가격, 미국 정책금리와 국채금리, KOSPI/KOSDAQ 지수 및 거래량 등이 환율 변동의 핵심 설명력을 가지는 것으로 확인되었으며, 뉴스 요약의 감성 변동성 역시 의미 있는 신호로 작용하였다. 시각화 결과, CNN-LSTM 기반 예측치는 실제 환율과 유사한 흐름을 포착하며 단기 방향성을 효과적으로 설명하였다. 본 연구는 사건</w:t>
      </w:r>
      <w:r w:rsidRPr="005707E4">
        <w:rPr>
          <w:rFonts w:ascii="조선신명조" w:eastAsia="조선신명조"/>
          <w:b w:val="0"/>
          <w:bCs w:val="0"/>
          <w:i/>
          <w:iCs/>
          <w:sz w:val="18"/>
          <w:szCs w:val="18"/>
          <w:lang w:eastAsia="ko-KR"/>
        </w:rPr>
        <w:t>·</w:t>
      </w:r>
      <w:r w:rsidRPr="005707E4">
        <w:rPr>
          <w:rFonts w:ascii="조선신명조" w:eastAsia="조선신명조"/>
          <w:b w:val="0"/>
          <w:bCs w:val="0"/>
          <w:i/>
          <w:iCs/>
          <w:sz w:val="18"/>
          <w:szCs w:val="18"/>
          <w:lang w:eastAsia="ko-KR"/>
        </w:rPr>
        <w:t>감성 정보의 활용이 환율 예측의 정확도를 높일 수 있음을 실증적으로 보여주며, 향후 금융시장 예측에 있어 텍스트 기반 신호의 중요성을 뒷받침한다.</w:t>
      </w:r>
    </w:p>
    <w:p w14:paraId="0AD63A5A" w14:textId="52168D61" w:rsidR="00BF5EB7" w:rsidRPr="00BF5EB7" w:rsidRDefault="00BF5EB7" w:rsidP="00BF5EB7">
      <w:pPr>
        <w:pStyle w:val="1"/>
        <w:spacing w:before="155"/>
        <w:ind w:left="0" w:firstLine="0"/>
        <w:jc w:val="both"/>
        <w:rPr>
          <w:rFonts w:ascii="조선신명조" w:eastAsia="조선신명조"/>
          <w:b w:val="0"/>
          <w:bCs w:val="0"/>
          <w:i/>
          <w:iCs/>
          <w:sz w:val="18"/>
          <w:szCs w:val="18"/>
          <w:lang w:eastAsia="ko-KR"/>
        </w:rPr>
      </w:pPr>
      <w:r w:rsidRPr="00BF5EB7">
        <w:rPr>
          <w:rFonts w:ascii="조선신명조" w:eastAsia="조선신명조" w:hint="eastAsia"/>
          <w:b w:val="0"/>
          <w:bCs w:val="0"/>
          <w:i/>
          <w:iCs/>
          <w:sz w:val="18"/>
          <w:szCs w:val="18"/>
          <w:lang w:eastAsia="ko-KR"/>
        </w:rPr>
        <w:t>중심어 : 환율, 시계열 예측, 딥러닝, 글로벌 이벤트, 뉴스 감성 분석</w:t>
      </w:r>
    </w:p>
    <w:p w14:paraId="289C1BDC" w14:textId="22149649" w:rsidR="003D21E3" w:rsidRPr="009911B6" w:rsidRDefault="003D21E3" w:rsidP="003D21E3">
      <w:pPr>
        <w:pStyle w:val="1"/>
        <w:spacing w:before="155"/>
        <w:ind w:left="110" w:firstLine="0"/>
        <w:jc w:val="both"/>
        <w:rPr>
          <w:rFonts w:ascii="조선신명조" w:eastAsia="조선신명조"/>
          <w:lang w:eastAsia="ko-KR"/>
        </w:rPr>
      </w:pPr>
      <w:r w:rsidRPr="009911B6">
        <w:rPr>
          <w:rFonts w:ascii="조선신명조" w:eastAsia="조선신명조" w:hint="eastAsia"/>
          <w:lang w:eastAsia="ko-KR"/>
        </w:rPr>
        <w:t>Abstract</w:t>
      </w:r>
    </w:p>
    <w:p w14:paraId="1F094D7C" w14:textId="5710A55D" w:rsidR="00BF5EB7" w:rsidRDefault="005707E4" w:rsidP="003D21E3">
      <w:pPr>
        <w:pStyle w:val="a3"/>
        <w:tabs>
          <w:tab w:val="left" w:pos="1360"/>
        </w:tabs>
        <w:spacing w:before="83" w:line="235" w:lineRule="auto"/>
        <w:ind w:left="110" w:right="463"/>
        <w:jc w:val="both"/>
        <w:rPr>
          <w:rFonts w:ascii="조선신명조" w:eastAsia="조선신명조"/>
          <w:i/>
          <w:w w:val="105"/>
          <w:sz w:val="18"/>
          <w:szCs w:val="18"/>
        </w:rPr>
      </w:pPr>
      <w:r w:rsidRPr="005707E4">
        <w:rPr>
          <w:rFonts w:ascii="조선신명조" w:eastAsia="조선신명조"/>
          <w:i/>
          <w:w w:val="105"/>
          <w:sz w:val="18"/>
          <w:szCs w:val="18"/>
        </w:rPr>
        <w:t>This study proposes a deep learning framework for enhancing short-term forecasting of the KRW/USD exchange rate by integrating macro-financial indicators with news-based event (GDELT) and sentiment summary variables. Four architectures</w:t>
      </w:r>
      <w:r w:rsidRPr="005707E4">
        <w:rPr>
          <w:rFonts w:ascii="조선신명조" w:eastAsia="조선신명조"/>
          <w:i/>
          <w:w w:val="105"/>
          <w:sz w:val="18"/>
          <w:szCs w:val="18"/>
        </w:rPr>
        <w:t>—</w:t>
      </w:r>
      <w:r w:rsidRPr="005707E4">
        <w:rPr>
          <w:rFonts w:ascii="조선신명조" w:eastAsia="조선신명조"/>
          <w:i/>
          <w:w w:val="105"/>
          <w:sz w:val="18"/>
          <w:szCs w:val="18"/>
        </w:rPr>
        <w:t>LSTM, GRU, CNN-LSTM, and CNN-GRU</w:t>
      </w:r>
      <w:r w:rsidRPr="005707E4">
        <w:rPr>
          <w:rFonts w:ascii="조선신명조" w:eastAsia="조선신명조"/>
          <w:i/>
          <w:w w:val="105"/>
          <w:sz w:val="18"/>
          <w:szCs w:val="18"/>
        </w:rPr>
        <w:t>—</w:t>
      </w:r>
      <w:r w:rsidRPr="005707E4">
        <w:rPr>
          <w:rFonts w:ascii="조선신명조" w:eastAsia="조선신명조"/>
          <w:i/>
          <w:w w:val="105"/>
          <w:sz w:val="18"/>
          <w:szCs w:val="18"/>
        </w:rPr>
        <w:t>were evaluated across multiple input settings and lookback windows (5</w:t>
      </w:r>
      <w:r w:rsidRPr="005707E4">
        <w:rPr>
          <w:rFonts w:ascii="조선신명조" w:eastAsia="조선신명조"/>
          <w:i/>
          <w:w w:val="105"/>
          <w:sz w:val="18"/>
          <w:szCs w:val="18"/>
        </w:rPr>
        <w:t>–</w:t>
      </w:r>
      <w:r w:rsidRPr="005707E4">
        <w:rPr>
          <w:rFonts w:ascii="조선신명조" w:eastAsia="조선신명조"/>
          <w:i/>
          <w:w w:val="105"/>
          <w:sz w:val="18"/>
          <w:szCs w:val="18"/>
        </w:rPr>
        <w:t>90 days). The combination of event</w:t>
      </w:r>
      <w:r w:rsidRPr="005707E4">
        <w:rPr>
          <w:rFonts w:ascii="조선신명조" w:eastAsia="조선신명조"/>
          <w:i/>
          <w:w w:val="105"/>
          <w:sz w:val="18"/>
          <w:szCs w:val="18"/>
        </w:rPr>
        <w:t>–</w:t>
      </w:r>
      <w:r w:rsidRPr="005707E4">
        <w:rPr>
          <w:rFonts w:ascii="조선신명조" w:eastAsia="조선신명조"/>
          <w:i/>
          <w:w w:val="105"/>
          <w:sz w:val="18"/>
          <w:szCs w:val="18"/>
        </w:rPr>
        <w:t>sentiment integration and CNN-LSTM with a 20-day lookback achieved the best performance (MSE=47.71, MAPE=0.39%). Permutation importance analysis revealed that commodity prices (gold, aluminum, copper), U.S. policy and bond yields, and domestic equity indices (KOSPI/KOSDAQ) exerted the strongest explanatory power on exchange rate fluctuations, while sentiment volatility in news summaries also provided significant predictive signals. Visualization of the best-performing model demonstrated that CNN-LSTM predictions closely tracked actual exchange rate dynamics, effectively capturing short-term market direction. These findings provide empirical evidence that incorporating event and sentiment information can improve forecasting accuracy, underscoring the role of text-based signals in financial market prediction.</w:t>
      </w:r>
    </w:p>
    <w:p w14:paraId="0705446D" w14:textId="2F1290C5" w:rsidR="003D21E3" w:rsidRPr="00BF5EB7" w:rsidRDefault="003D21E3" w:rsidP="003D21E3">
      <w:pPr>
        <w:pStyle w:val="a3"/>
        <w:tabs>
          <w:tab w:val="left" w:pos="1360"/>
        </w:tabs>
        <w:spacing w:before="83" w:line="235" w:lineRule="auto"/>
        <w:ind w:left="110" w:right="463"/>
        <w:jc w:val="both"/>
        <w:rPr>
          <w:rFonts w:ascii="조선신명조" w:eastAsia="조선신명조"/>
          <w:sz w:val="18"/>
          <w:szCs w:val="18"/>
          <w:lang w:eastAsia="ko-KR"/>
        </w:rPr>
      </w:pPr>
      <w:r w:rsidRPr="00BF5EB7">
        <w:rPr>
          <w:rFonts w:ascii="조선신명조" w:eastAsia="조선신명조" w:hint="eastAsia"/>
          <w:i/>
          <w:spacing w:val="-3"/>
          <w:w w:val="105"/>
          <w:sz w:val="18"/>
          <w:szCs w:val="18"/>
        </w:rPr>
        <w:t>Keywords:</w:t>
      </w:r>
      <w:r w:rsidRPr="00BF5EB7">
        <w:rPr>
          <w:rFonts w:ascii="조선신명조" w:eastAsia="조선신명조" w:hint="eastAsia"/>
          <w:i/>
          <w:spacing w:val="-3"/>
          <w:w w:val="105"/>
          <w:sz w:val="18"/>
          <w:szCs w:val="18"/>
        </w:rPr>
        <w:tab/>
      </w:r>
      <w:r w:rsidR="00BF5EB7" w:rsidRPr="00BF5EB7">
        <w:rPr>
          <w:rFonts w:ascii="조선신명조" w:eastAsia="조선신명조" w:hAnsiTheme="minorHAnsi" w:cs="맑은 고딕"/>
          <w:sz w:val="18"/>
          <w:szCs w:val="18"/>
          <w:lang w:eastAsia="ko-KR"/>
        </w:rPr>
        <w:t>Exchange Rate, Time Series Forecasting, Deep Learning, Global Events, News Sentiment</w:t>
      </w:r>
      <w:commentRangeEnd w:id="0"/>
      <w:r w:rsidR="00D3718A">
        <w:rPr>
          <w:rStyle w:val="ae"/>
        </w:rPr>
        <w:commentReference w:id="0"/>
      </w:r>
    </w:p>
    <w:p w14:paraId="701EC2FD" w14:textId="308BAD40" w:rsidR="003D21E3" w:rsidRPr="009911B6" w:rsidRDefault="00555A28" w:rsidP="003D21E3">
      <w:pPr>
        <w:pStyle w:val="a3"/>
        <w:spacing w:before="5"/>
        <w:jc w:val="both"/>
        <w:rPr>
          <w:rFonts w:ascii="조선신명조" w:eastAsia="조선신명조"/>
          <w:sz w:val="13"/>
        </w:rPr>
      </w:pPr>
      <w:r w:rsidRPr="009911B6">
        <w:rPr>
          <w:rFonts w:ascii="조선신명조" w:eastAsia="조선신명조" w:hint="eastAsia"/>
          <w:noProof/>
        </w:rPr>
        <mc:AlternateContent>
          <mc:Choice Requires="wps">
            <w:drawing>
              <wp:anchor distT="0" distB="0" distL="0" distR="0" simplePos="0" relativeHeight="251660288" behindDoc="1" locked="0" layoutInCell="1" allowOverlap="1" wp14:anchorId="299B28B7" wp14:editId="7B9C26DC">
                <wp:simplePos x="0" y="0"/>
                <wp:positionH relativeFrom="page">
                  <wp:posOffset>819150</wp:posOffset>
                </wp:positionH>
                <wp:positionV relativeFrom="paragraph">
                  <wp:posOffset>125730</wp:posOffset>
                </wp:positionV>
                <wp:extent cx="5921375" cy="0"/>
                <wp:effectExtent l="9525" t="6350" r="12700" b="12700"/>
                <wp:wrapTopAndBottom/>
                <wp:docPr id="45348149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1375" cy="0"/>
                        </a:xfrm>
                        <a:prstGeom prst="line">
                          <a:avLst/>
                        </a:prstGeom>
                        <a:noFill/>
                        <a:ln w="508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B0F970" id="Line 3"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4.5pt,9.9pt" to="530.7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" strokeweight=".4pt">
                <w10:wrap type="topAndBottom" anchorx="page"/>
              </v:line>
            </w:pict>
          </mc:Fallback>
        </mc:AlternateContent>
      </w:r>
    </w:p>
    <w:p w14:paraId="672B695B" w14:textId="77777777" w:rsidR="003D21E3" w:rsidRPr="009911B6" w:rsidRDefault="003D21E3" w:rsidP="003D21E3">
      <w:pPr>
        <w:pStyle w:val="a3"/>
        <w:jc w:val="both"/>
        <w:rPr>
          <w:rFonts w:ascii="조선신명조" w:eastAsia="조선신명조"/>
          <w:sz w:val="20"/>
        </w:rPr>
      </w:pPr>
    </w:p>
    <w:p w14:paraId="0775B53C" w14:textId="77777777" w:rsidR="003D21E3" w:rsidRPr="009911B6" w:rsidRDefault="003D21E3" w:rsidP="003D21E3">
      <w:pPr>
        <w:pStyle w:val="a3"/>
        <w:jc w:val="both"/>
        <w:rPr>
          <w:rFonts w:ascii="조선신명조" w:eastAsia="조선신명조"/>
          <w:sz w:val="20"/>
        </w:rPr>
      </w:pPr>
    </w:p>
    <w:p w14:paraId="49B664DC" w14:textId="307C72CD" w:rsidR="003D21E3" w:rsidRPr="009911B6" w:rsidRDefault="00555A28" w:rsidP="003D21E3">
      <w:pPr>
        <w:pStyle w:val="a3"/>
        <w:spacing w:before="11"/>
        <w:jc w:val="both"/>
        <w:rPr>
          <w:rFonts w:ascii="조선신명조" w:eastAsia="조선신명조"/>
          <w:sz w:val="12"/>
        </w:rPr>
      </w:pPr>
      <w:r w:rsidRPr="009911B6">
        <w:rPr>
          <w:rFonts w:ascii="조선신명조" w:eastAsia="조선신명조" w:hint="eastAsia"/>
          <w:noProof/>
        </w:rPr>
        <mc:AlternateContent>
          <mc:Choice Requires="wps">
            <w:drawing>
              <wp:anchor distT="0" distB="0" distL="0" distR="0" simplePos="0" relativeHeight="251661312" behindDoc="1" locked="0" layoutInCell="1" allowOverlap="1" wp14:anchorId="4075B3CC" wp14:editId="0602B23D">
                <wp:simplePos x="0" y="0"/>
                <wp:positionH relativeFrom="page">
                  <wp:posOffset>819150</wp:posOffset>
                </wp:positionH>
                <wp:positionV relativeFrom="paragraph">
                  <wp:posOffset>121920</wp:posOffset>
                </wp:positionV>
                <wp:extent cx="2368550" cy="0"/>
                <wp:effectExtent l="9525" t="13970" r="12700" b="5080"/>
                <wp:wrapTopAndBottom/>
                <wp:docPr id="54804078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8550" cy="0"/>
                        </a:xfrm>
                        <a:prstGeom prst="line">
                          <a:avLst/>
                        </a:prstGeom>
                        <a:noFill/>
                        <a:ln w="508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47BD14" id="Line 4"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4.5pt,9.6pt" to="251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" strokeweight=".4pt">
                <w10:wrap type="topAndBottom" anchorx="page"/>
              </v:line>
            </w:pict>
          </mc:Fallback>
        </mc:AlternateContent>
      </w:r>
    </w:p>
    <w:p w14:paraId="6D6FE967" w14:textId="29581E6F" w:rsidR="003D21E3" w:rsidRPr="009911B6" w:rsidRDefault="003D21E3" w:rsidP="003D21E3">
      <w:pPr>
        <w:spacing w:line="226" w:lineRule="exact"/>
        <w:ind w:left="377"/>
        <w:jc w:val="both"/>
        <w:rPr>
          <w:rFonts w:ascii="조선신명조" w:eastAsia="조선신명조"/>
          <w:sz w:val="20"/>
        </w:rPr>
      </w:pPr>
      <w:r w:rsidRPr="009911B6">
        <w:rPr>
          <w:rFonts w:ascii="Cambria Math" w:eastAsia="조선신명조" w:hAnsi="Cambria Math" w:cs="Cambria Math"/>
          <w:i/>
          <w:w w:val="110"/>
          <w:position w:val="7"/>
          <w:sz w:val="14"/>
        </w:rPr>
        <w:t>∗</w:t>
      </w:r>
      <w:r w:rsidRPr="009911B6">
        <w:rPr>
          <w:rFonts w:ascii="조선신명조" w:eastAsia="조선신명조" w:hint="eastAsia"/>
          <w:w w:val="110"/>
          <w:sz w:val="20"/>
        </w:rPr>
        <w:t xml:space="preserve">Corresponding author: </w:t>
      </w:r>
      <w:r w:rsidR="008F2712" w:rsidRPr="009911B6">
        <w:rPr>
          <w:rFonts w:ascii="조선신명조" w:eastAsia="조선신명조" w:hint="eastAsia"/>
          <w:w w:val="110"/>
          <w:sz w:val="20"/>
          <w:lang w:eastAsia="ko-KR"/>
        </w:rPr>
        <w:t>thekimk.kr</w:t>
      </w:r>
      <w:r w:rsidRPr="009911B6">
        <w:rPr>
          <w:rFonts w:ascii="조선신명조" w:eastAsia="조선신명조" w:hint="eastAsia"/>
          <w:w w:val="110"/>
          <w:sz w:val="20"/>
        </w:rPr>
        <w:t>@gmail.</w:t>
      </w:r>
      <w:r w:rsidRPr="009911B6">
        <w:rPr>
          <w:rFonts w:ascii="조선신명조" w:eastAsia="조선신명조" w:hint="eastAsia"/>
          <w:sz w:val="20"/>
          <w:szCs w:val="20"/>
        </w:rPr>
        <w:t>com</w:t>
      </w:r>
    </w:p>
    <w:p w14:paraId="795A12D2" w14:textId="65221C7B" w:rsidR="003D21E3" w:rsidRPr="009911B6" w:rsidRDefault="003D21E3" w:rsidP="003D21E3">
      <w:pPr>
        <w:spacing w:line="263" w:lineRule="exact"/>
        <w:ind w:left="468"/>
        <w:jc w:val="both"/>
        <w:rPr>
          <w:rFonts w:ascii="조선신명조" w:eastAsia="조선신명조"/>
          <w:sz w:val="20"/>
          <w:szCs w:val="20"/>
        </w:rPr>
      </w:pPr>
      <w:r w:rsidRPr="009911B6">
        <w:rPr>
          <w:rFonts w:ascii="조선신명조" w:eastAsia="조선신명조" w:hint="eastAsia"/>
          <w:i/>
          <w:sz w:val="20"/>
        </w:rPr>
        <w:t xml:space="preserve">ORCID(s): </w:t>
      </w:r>
      <w:r w:rsidRPr="009911B6">
        <w:rPr>
          <w:rFonts w:ascii="조선신명조" w:eastAsia="조선신명조" w:hint="eastAsia"/>
          <w:sz w:val="20"/>
          <w:szCs w:val="20"/>
        </w:rPr>
        <w:t>0000-0001-6530-8426 (K. Kim)</w:t>
      </w:r>
    </w:p>
    <w:p w14:paraId="0F90EC9E" w14:textId="77777777" w:rsidR="003D21E3" w:rsidRPr="009911B6" w:rsidRDefault="003D21E3" w:rsidP="003D21E3">
      <w:pPr>
        <w:spacing w:line="263" w:lineRule="exact"/>
        <w:jc w:val="both"/>
        <w:rPr>
          <w:rFonts w:ascii="조선신명조" w:eastAsia="조선신명조"/>
          <w:sz w:val="20"/>
          <w:lang w:eastAsia="ko-KR"/>
        </w:rPr>
        <w:sectPr w:rsidR="003D21E3" w:rsidRPr="009911B6" w:rsidSect="00D95A4E">
          <w:footerReference w:type="default" r:id="rId12"/>
          <w:pgSz w:w="11910" w:h="16840"/>
          <w:pgMar w:top="1580" w:right="1180" w:bottom="2040" w:left="1180" w:header="720" w:footer="1849" w:gutter="0"/>
          <w:cols w:space="720"/>
        </w:sectPr>
      </w:pPr>
    </w:p>
    <w:p w14:paraId="0764A43F" w14:textId="79869EBD" w:rsidR="00F22F32" w:rsidRPr="00F22F32" w:rsidRDefault="00F22F32" w:rsidP="00F22F32">
      <w:pPr>
        <w:pStyle w:val="1"/>
        <w:tabs>
          <w:tab w:val="left" w:pos="454"/>
        </w:tabs>
        <w:spacing w:before="102"/>
        <w:ind w:left="0" w:firstLine="0"/>
        <w:jc w:val="both"/>
        <w:rPr>
          <w:rFonts w:ascii="조선신명조" w:eastAsia="조선신명조"/>
          <w:lang w:eastAsia="ko-KR"/>
        </w:rPr>
      </w:pPr>
      <w:commentRangeStart w:id="1"/>
      <w:proofErr w:type="spellStart"/>
      <w:r>
        <w:rPr>
          <w:rFonts w:ascii="조선신명조" w:eastAsia="조선신명조" w:hint="eastAsia"/>
          <w:lang w:eastAsia="ko-KR"/>
        </w:rPr>
        <w:lastRenderedPageBreak/>
        <w:t>Ⅰ</w:t>
      </w:r>
      <w:proofErr w:type="spellEnd"/>
      <w:r w:rsidRPr="00F22F32">
        <w:rPr>
          <w:rFonts w:ascii="조선신명조" w:eastAsia="조선신명조" w:hint="eastAsia"/>
          <w:lang w:eastAsia="ko-KR"/>
        </w:rPr>
        <w:t>. 서론</w:t>
      </w:r>
    </w:p>
    <w:p w14:paraId="222E01ED" w14:textId="6CAC4064" w:rsidR="006B151D" w:rsidRDefault="00777171" w:rsidP="008D354C">
      <w:pPr>
        <w:pBdr>
          <w:top w:val="nil"/>
          <w:left w:val="nil"/>
          <w:bottom w:val="nil"/>
          <w:right w:val="nil"/>
          <w:between w:val="nil"/>
        </w:pBdr>
        <w:spacing w:before="191" w:line="252" w:lineRule="auto"/>
        <w:ind w:left="110" w:firstLineChars="200" w:firstLine="360"/>
        <w:jc w:val="both"/>
        <w:rPr>
          <w:rFonts w:ascii="조선신명조" w:eastAsia="조선신명조" w:hAnsiTheme="minorHAnsi" w:cs="맑은 고딕"/>
          <w:sz w:val="18"/>
          <w:szCs w:val="18"/>
          <w:lang w:eastAsia="ko-KR"/>
        </w:rPr>
      </w:pPr>
      <w:r w:rsidRPr="009911B6">
        <w:rPr>
          <w:rFonts w:ascii="조선신명조" w:eastAsia="조선신명조" w:hAnsiTheme="minorHAnsi" w:cs="맑은 고딕" w:hint="eastAsia"/>
          <w:sz w:val="18"/>
          <w:szCs w:val="18"/>
          <w:lang w:eastAsia="ko-KR"/>
        </w:rPr>
        <w:t>환율(Exchange rate)은 외국 통화 한 단위를 획득하기 위해 자국 통화를 얼마나 지불해야 하는지를 나타내는, 즉 자국 통화와 외국 통화 간의 교환 비율을 의미한다</w:t>
      </w:r>
      <w:r w:rsidR="00F22F32">
        <w:rPr>
          <w:rFonts w:ascii="조선신명조" w:eastAsia="조선신명조" w:hAnsiTheme="minorHAnsi" w:cs="맑은 고딕" w:hint="eastAsia"/>
          <w:sz w:val="18"/>
          <w:szCs w:val="18"/>
          <w:lang w:eastAsia="ko-KR"/>
        </w:rPr>
        <w:t>[1]</w:t>
      </w:r>
      <w:r w:rsidRPr="009911B6">
        <w:rPr>
          <w:rFonts w:ascii="조선신명조" w:eastAsia="조선신명조" w:hAnsiTheme="minorHAnsi" w:cs="맑은 고딕" w:hint="eastAsia"/>
          <w:sz w:val="18"/>
          <w:szCs w:val="18"/>
          <w:lang w:eastAsia="ko-KR"/>
        </w:rPr>
        <w:t xml:space="preserve">. 이는 두 나라 통화의 상대적 가치를 보여주는 지표로, 오늘날 거의 모든 경제 활동이 국제 거래와 밀접하게 연계되어 있기 때문에 개인의 </w:t>
      </w:r>
      <w:r w:rsidR="00F22F32" w:rsidRPr="009911B6">
        <w:rPr>
          <w:rFonts w:ascii="조선신명조" w:eastAsia="조선신명조" w:hAnsiTheme="minorHAnsi" w:cs="맑은 고딕" w:hint="eastAsia"/>
          <w:sz w:val="18"/>
          <w:szCs w:val="18"/>
          <w:lang w:eastAsia="ko-KR"/>
        </w:rPr>
        <w:t>일상생활 뿐</w:t>
      </w:r>
      <w:r w:rsidRPr="009911B6">
        <w:rPr>
          <w:rFonts w:ascii="조선신명조" w:eastAsia="조선신명조" w:hAnsiTheme="minorHAnsi" w:cs="맑은 고딕" w:hint="eastAsia"/>
          <w:sz w:val="18"/>
          <w:szCs w:val="18"/>
          <w:lang w:eastAsia="ko-KR"/>
        </w:rPr>
        <w:t xml:space="preserve"> 아니라 기업 경영, 국가 경제 운영에 이르기까지 필수적인 정보로 기능한다</w:t>
      </w:r>
      <w:r w:rsidR="00F22F32">
        <w:rPr>
          <w:rFonts w:ascii="조선신명조" w:eastAsia="조선신명조" w:hAnsiTheme="minorHAnsi" w:cs="맑은 고딕" w:hint="eastAsia"/>
          <w:sz w:val="18"/>
          <w:szCs w:val="18"/>
          <w:lang w:eastAsia="ko-KR"/>
        </w:rPr>
        <w:t>[2].</w:t>
      </w:r>
      <w:r w:rsidR="006B151D">
        <w:rPr>
          <w:rFonts w:ascii="조선신명조" w:eastAsia="조선신명조" w:hAnsiTheme="minorHAnsi" w:cs="맑은 고딕" w:hint="eastAsia"/>
          <w:sz w:val="18"/>
          <w:szCs w:val="18"/>
          <w:lang w:eastAsia="ko-KR"/>
        </w:rPr>
        <w:t xml:space="preserve"> </w:t>
      </w:r>
      <w:r w:rsidRPr="009911B6">
        <w:rPr>
          <w:rFonts w:ascii="조선신명조" w:eastAsia="조선신명조" w:hAnsiTheme="minorHAnsi" w:cs="맑은 고딕" w:hint="eastAsia"/>
          <w:sz w:val="18"/>
          <w:szCs w:val="18"/>
          <w:lang w:eastAsia="ko-KR"/>
        </w:rPr>
        <w:t xml:space="preserve">특히 </w:t>
      </w:r>
      <w:r w:rsidR="00F22F32">
        <w:rPr>
          <w:rFonts w:ascii="조선신명조" w:eastAsia="조선신명조" w:hAnsiTheme="minorHAnsi" w:cs="맑은 고딕" w:hint="eastAsia"/>
          <w:sz w:val="18"/>
          <w:szCs w:val="18"/>
          <w:lang w:eastAsia="ko-KR"/>
        </w:rPr>
        <w:t>원</w:t>
      </w:r>
      <w:r w:rsidR="00BC4D77">
        <w:rPr>
          <w:rFonts w:ascii="조선신명조" w:eastAsia="조선신명조" w:hAnsiTheme="minorHAnsi" w:cs="맑은 고딕" w:hint="eastAsia"/>
          <w:sz w:val="18"/>
          <w:szCs w:val="18"/>
          <w:lang w:eastAsia="ko-KR"/>
        </w:rPr>
        <w:t>/</w:t>
      </w:r>
      <w:r w:rsidR="00F22F32">
        <w:rPr>
          <w:rFonts w:ascii="조선신명조" w:eastAsia="조선신명조" w:hAnsiTheme="minorHAnsi" w:cs="맑은 고딕" w:hint="eastAsia"/>
          <w:sz w:val="18"/>
          <w:szCs w:val="18"/>
          <w:lang w:eastAsia="ko-KR"/>
        </w:rPr>
        <w:t>달러</w:t>
      </w:r>
      <w:r w:rsidRPr="009911B6">
        <w:rPr>
          <w:rFonts w:ascii="조선신명조" w:eastAsia="조선신명조" w:hAnsiTheme="minorHAnsi" w:cs="맑은 고딕" w:hint="eastAsia"/>
          <w:sz w:val="18"/>
          <w:szCs w:val="18"/>
          <w:lang w:eastAsia="ko-KR"/>
        </w:rPr>
        <w:t xml:space="preserve"> 환율은 한국 대외경제에서 핵심적인 역할을 한다. 환율 변동은 수출입 가격, 외국인 투자, 물가 수준, 중앙은행의 통화정책 등 다양한 거시경제 변수와 밀접하게 연관되어 있으며, 환율의 향후 변화를 예측하는 것은 국가 경제의 안정성과 기업의 재무 전략 수립에 있어 중요한 과제로 인식된다.</w:t>
      </w:r>
      <w:r w:rsidR="00282D9D">
        <w:rPr>
          <w:rFonts w:ascii="조선신명조" w:eastAsia="조선신명조" w:hAnsiTheme="minorHAnsi" w:cs="맑은 고딕" w:hint="eastAsia"/>
          <w:sz w:val="18"/>
          <w:szCs w:val="18"/>
          <w:lang w:eastAsia="ko-KR"/>
        </w:rPr>
        <w:t xml:space="preserve"> </w:t>
      </w:r>
      <w:r w:rsidRPr="009911B6">
        <w:rPr>
          <w:rFonts w:ascii="조선신명조" w:eastAsia="조선신명조" w:hAnsiTheme="minorHAnsi" w:cs="맑은 고딕" w:hint="eastAsia"/>
          <w:sz w:val="18"/>
          <w:szCs w:val="18"/>
          <w:lang w:eastAsia="ko-KR"/>
        </w:rPr>
        <w:t xml:space="preserve">그러나 환율은 경제 </w:t>
      </w:r>
      <w:proofErr w:type="spellStart"/>
      <w:r w:rsidR="006B151D" w:rsidRPr="009911B6">
        <w:rPr>
          <w:rFonts w:ascii="조선신명조" w:eastAsia="조선신명조" w:hAnsiTheme="minorHAnsi" w:cs="맑은 고딕" w:hint="eastAsia"/>
          <w:sz w:val="18"/>
          <w:szCs w:val="18"/>
          <w:lang w:eastAsia="ko-KR"/>
        </w:rPr>
        <w:t>펀더멘털</w:t>
      </w:r>
      <w:r w:rsidR="006B151D" w:rsidRPr="009911B6">
        <w:rPr>
          <w:rFonts w:ascii="조선신명조" w:eastAsia="조선신명조" w:hAnsiTheme="minorHAnsi" w:cs="맑은 고딕"/>
          <w:sz w:val="18"/>
          <w:szCs w:val="18"/>
          <w:lang w:eastAsia="ko-KR"/>
        </w:rPr>
        <w:t>뿐만</w:t>
      </w:r>
      <w:proofErr w:type="spellEnd"/>
      <w:r w:rsidRPr="009911B6">
        <w:rPr>
          <w:rFonts w:ascii="조선신명조" w:eastAsia="조선신명조" w:hAnsiTheme="minorHAnsi" w:cs="맑은 고딕" w:hint="eastAsia"/>
          <w:sz w:val="18"/>
          <w:szCs w:val="18"/>
          <w:lang w:eastAsia="ko-KR"/>
        </w:rPr>
        <w:t xml:space="preserve"> 아니라 지정학적 리스크, 글로벌 자본 흐름, 시장 심리 등 복합적인 요인의 영향을 받는다. 이로 인해 환율 변동은 종종 ‘랜덤워크(Random Walk)’로 설명되며, 이는 술에 취한 사람이 어디로 걸어갈지 예측하기 어렵듯 환율의 다음 시점을 정확히 전망하기 힘들다는 비유적 표현이다</w:t>
      </w:r>
      <w:r w:rsidR="006B151D">
        <w:rPr>
          <w:rFonts w:ascii="조선신명조" w:eastAsia="조선신명조" w:hAnsiTheme="minorHAnsi" w:cs="맑은 고딕" w:hint="eastAsia"/>
          <w:sz w:val="18"/>
          <w:szCs w:val="18"/>
          <w:lang w:eastAsia="ko-KR"/>
        </w:rPr>
        <w:t>[3].</w:t>
      </w:r>
      <w:r w:rsidR="00D77333" w:rsidRPr="009911B6">
        <w:rPr>
          <w:rFonts w:ascii="조선신명조" w:eastAsia="조선신명조" w:hAnsiTheme="minorHAnsi" w:cs="맑은 고딕" w:hint="eastAsia"/>
          <w:sz w:val="18"/>
          <w:szCs w:val="18"/>
          <w:lang w:eastAsia="ko-KR"/>
        </w:rPr>
        <w:t xml:space="preserve"> </w:t>
      </w:r>
      <w:r w:rsidR="006B151D">
        <w:rPr>
          <w:rFonts w:ascii="조선신명조" w:eastAsia="조선신명조" w:hAnsiTheme="minorHAnsi" w:cs="맑은 고딕" w:hint="eastAsia"/>
          <w:sz w:val="18"/>
          <w:szCs w:val="18"/>
          <w:lang w:eastAsia="ko-KR"/>
        </w:rPr>
        <w:t xml:space="preserve"> </w:t>
      </w:r>
    </w:p>
    <w:p w14:paraId="744DE984" w14:textId="4C06EAF4" w:rsidR="00E75F58" w:rsidRDefault="00777171" w:rsidP="008D354C">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r w:rsidRPr="009911B6">
        <w:rPr>
          <w:rFonts w:ascii="조선신명조" w:eastAsia="조선신명조" w:hAnsiTheme="minorHAnsi" w:cs="맑은 고딕" w:hint="eastAsia"/>
          <w:sz w:val="18"/>
          <w:szCs w:val="18"/>
          <w:lang w:eastAsia="ko-KR"/>
        </w:rPr>
        <w:t xml:space="preserve">환율은 외환시장의 수요와 공급에 의해 결정되며, 장기적으로는 물가 수준이나 생산성 변화와 같은 경제 여건이 통화 가치에 영향을 미친다. 중기적으로는 대외거래와 거시경제정책이 주요 요인으로 작용하고, 단기적으로는 시장 참가자들의 기대, 주변국 환율 변동, 각종 뉴스에 의해 크게 좌우된다. 특히 시장 참가자들의 기대가 환율 상승 혹은 하락 쪽으로 쏠리면 자기실현적(Self-fulfilling) 거래를 통해 실제 환율 변동을 초래하기도 한다. 예컨대 다수가 환율 상승을 예상할 경우, 환율이 오르기 전에 외환을 </w:t>
      </w:r>
      <w:proofErr w:type="spellStart"/>
      <w:r w:rsidRPr="009911B6">
        <w:rPr>
          <w:rFonts w:ascii="조선신명조" w:eastAsia="조선신명조" w:hAnsiTheme="minorHAnsi" w:cs="맑은 고딕" w:hint="eastAsia"/>
          <w:sz w:val="18"/>
          <w:szCs w:val="18"/>
          <w:lang w:eastAsia="ko-KR"/>
        </w:rPr>
        <w:t>선매입하려는</w:t>
      </w:r>
      <w:proofErr w:type="spellEnd"/>
      <w:r w:rsidRPr="009911B6">
        <w:rPr>
          <w:rFonts w:ascii="조선신명조" w:eastAsia="조선신명조" w:hAnsiTheme="minorHAnsi" w:cs="맑은 고딕" w:hint="eastAsia"/>
          <w:sz w:val="18"/>
          <w:szCs w:val="18"/>
          <w:lang w:eastAsia="ko-KR"/>
        </w:rPr>
        <w:t xml:space="preserve"> 수요가 증가하여 실제로 환율 상승을 유발하게 된다.</w:t>
      </w:r>
      <w:r w:rsidR="006B151D">
        <w:rPr>
          <w:rFonts w:ascii="조선신명조" w:eastAsia="조선신명조" w:hAnsiTheme="minorHAnsi" w:cs="맑은 고딕" w:hint="eastAsia"/>
          <w:sz w:val="18"/>
          <w:szCs w:val="18"/>
          <w:lang w:eastAsia="ko-KR"/>
        </w:rPr>
        <w:t xml:space="preserve"> </w:t>
      </w:r>
      <w:r w:rsidRPr="009911B6">
        <w:rPr>
          <w:rFonts w:ascii="조선신명조" w:eastAsia="조선신명조" w:hAnsiTheme="minorHAnsi" w:cs="맑은 고딕" w:hint="eastAsia"/>
          <w:sz w:val="18"/>
          <w:szCs w:val="18"/>
          <w:lang w:eastAsia="ko-KR"/>
        </w:rPr>
        <w:t>또한 뉴스와 같은 정보 역시 시장 참가자들의 기대를 변화시켜 단기 환율 변동에 중요한 영향을 미친다. 실제로 2010년 5월 천안함 침몰조사 결과 발표로 지정학적 리스크가 부각되자 원</w:t>
      </w:r>
      <w:r w:rsidR="00BC4D77">
        <w:rPr>
          <w:rFonts w:ascii="조선신명조" w:eastAsia="조선신명조" w:hAnsiTheme="minorHAnsi" w:cs="맑은 고딕" w:hint="eastAsia"/>
          <w:sz w:val="18"/>
          <w:szCs w:val="18"/>
          <w:lang w:eastAsia="ko-KR"/>
        </w:rPr>
        <w:t>/</w:t>
      </w:r>
      <w:r w:rsidRPr="009911B6">
        <w:rPr>
          <w:rFonts w:ascii="조선신명조" w:eastAsia="조선신명조" w:hAnsiTheme="minorHAnsi" w:cs="맑은 고딕" w:hint="eastAsia"/>
          <w:sz w:val="18"/>
          <w:szCs w:val="18"/>
          <w:lang w:eastAsia="ko-KR"/>
        </w:rPr>
        <w:t>달러 환율이 단기간 급등한 사례가 있다</w:t>
      </w:r>
      <w:r w:rsidR="006B151D">
        <w:rPr>
          <w:rFonts w:ascii="조선신명조" w:eastAsia="조선신명조" w:hAnsiTheme="minorHAnsi" w:cs="맑은 고딕" w:hint="eastAsia"/>
          <w:sz w:val="18"/>
          <w:szCs w:val="18"/>
          <w:lang w:eastAsia="ko-KR"/>
        </w:rPr>
        <w:t>[</w:t>
      </w:r>
      <w:r w:rsidR="00854878">
        <w:rPr>
          <w:rFonts w:ascii="조선신명조" w:eastAsia="조선신명조" w:hAnsiTheme="minorHAnsi" w:cs="맑은 고딕" w:hint="eastAsia"/>
          <w:sz w:val="18"/>
          <w:szCs w:val="18"/>
          <w:lang w:eastAsia="ko-KR"/>
        </w:rPr>
        <w:t>4</w:t>
      </w:r>
      <w:r w:rsidR="006B151D">
        <w:rPr>
          <w:rFonts w:ascii="조선신명조" w:eastAsia="조선신명조" w:hAnsiTheme="minorHAnsi" w:cs="맑은 고딕" w:hint="eastAsia"/>
          <w:sz w:val="18"/>
          <w:szCs w:val="18"/>
          <w:lang w:eastAsia="ko-KR"/>
        </w:rPr>
        <w:t>].</w:t>
      </w:r>
      <w:r w:rsidRPr="009911B6">
        <w:rPr>
          <w:rFonts w:ascii="조선신명조" w:eastAsia="조선신명조" w:hAnsiTheme="minorHAnsi" w:cs="맑은 고딕" w:hint="eastAsia"/>
          <w:sz w:val="18"/>
          <w:szCs w:val="18"/>
          <w:lang w:eastAsia="ko-KR"/>
        </w:rPr>
        <w:t xml:space="preserve"> </w:t>
      </w:r>
    </w:p>
    <w:p w14:paraId="41C56825" w14:textId="77777777" w:rsidR="00E62E51" w:rsidRDefault="00E62E51" w:rsidP="008D354C">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p>
    <w:p w14:paraId="15501064" w14:textId="77777777" w:rsidR="00E62E51" w:rsidRDefault="00E62E51" w:rsidP="00E62E51">
      <w:pPr>
        <w:pStyle w:val="af3"/>
        <w:ind w:firstLineChars="100" w:firstLine="180"/>
        <w:jc w:val="both"/>
        <w:rPr>
          <w:rFonts w:ascii="조선신명조" w:eastAsia="조선신명조" w:hAnsiTheme="minorHAnsi"/>
          <w:sz w:val="18"/>
          <w:szCs w:val="18"/>
          <w:lang w:eastAsia="ko-KR"/>
        </w:rPr>
      </w:pPr>
      <w:r w:rsidRPr="00DE038E">
        <w:rPr>
          <w:rFonts w:ascii="조선신명조" w:eastAsia="조선신명조" w:hAnsiTheme="minorHAnsi" w:hint="eastAsia"/>
          <w:sz w:val="18"/>
          <w:szCs w:val="18"/>
          <w:lang w:eastAsia="ko-KR"/>
        </w:rPr>
        <w:t xml:space="preserve">이와 같은 환경에서 환율의 경로를 정밀하게 예측하는 것은 정책당국의 </w:t>
      </w:r>
      <w:proofErr w:type="spellStart"/>
      <w:r w:rsidRPr="00DE038E">
        <w:rPr>
          <w:rFonts w:ascii="조선신명조" w:eastAsia="조선신명조" w:hAnsiTheme="minorHAnsi" w:hint="eastAsia"/>
          <w:sz w:val="18"/>
          <w:szCs w:val="18"/>
          <w:lang w:eastAsia="ko-KR"/>
        </w:rPr>
        <w:t>통화·재정정책</w:t>
      </w:r>
      <w:proofErr w:type="spellEnd"/>
      <w:r w:rsidRPr="00DE038E">
        <w:rPr>
          <w:rFonts w:ascii="조선신명조" w:eastAsia="조선신명조" w:hAnsiTheme="minorHAnsi" w:hint="eastAsia"/>
          <w:sz w:val="18"/>
          <w:szCs w:val="18"/>
          <w:lang w:eastAsia="ko-KR"/>
        </w:rPr>
        <w:t xml:space="preserve"> 수립, 기업의 수출입 가격전략 조정, 금융기관의 리스크 관리에 필수적이다. 기존 국내 연구들은 이러한 필요성을 강조해왔다.</w:t>
      </w:r>
      <w:r>
        <w:rPr>
          <w:rFonts w:ascii="조선신명조" w:eastAsia="조선신명조" w:hAnsiTheme="minorHAnsi" w:hint="eastAsia"/>
          <w:sz w:val="18"/>
          <w:szCs w:val="18"/>
          <w:lang w:eastAsia="ko-KR"/>
        </w:rPr>
        <w:t xml:space="preserve"> </w:t>
      </w:r>
    </w:p>
    <w:p w14:paraId="3B917D08" w14:textId="77777777" w:rsidR="00E62E51" w:rsidRPr="00DE038E" w:rsidRDefault="00E62E51" w:rsidP="00E62E51">
      <w:pPr>
        <w:pStyle w:val="af3"/>
        <w:ind w:firstLineChars="100" w:firstLine="180"/>
        <w:jc w:val="both"/>
        <w:rPr>
          <w:rFonts w:ascii="조선신명조" w:eastAsia="조선신명조" w:hAnsiTheme="minorHAnsi"/>
          <w:sz w:val="18"/>
          <w:szCs w:val="18"/>
          <w:lang w:eastAsia="ko-KR"/>
        </w:rPr>
      </w:pPr>
      <w:proofErr w:type="spellStart"/>
      <w:r w:rsidRPr="00DE038E">
        <w:rPr>
          <w:rFonts w:ascii="조선신명조" w:eastAsia="조선신명조" w:hAnsiTheme="minorHAnsi" w:hint="eastAsia"/>
          <w:sz w:val="18"/>
          <w:szCs w:val="18"/>
          <w:lang w:eastAsia="ko-KR"/>
        </w:rPr>
        <w:t>김우석·한규식</w:t>
      </w:r>
      <w:proofErr w:type="spellEnd"/>
      <w:r w:rsidRPr="00DE038E">
        <w:rPr>
          <w:rFonts w:ascii="조선신명조" w:eastAsia="조선신명조" w:hAnsiTheme="minorHAnsi" w:hint="eastAsia"/>
          <w:sz w:val="18"/>
          <w:szCs w:val="18"/>
          <w:lang w:eastAsia="ko-KR"/>
        </w:rPr>
        <w:t>(2021)은 팬데믹 이후 환율의 구조적 변화를 분석하며 변동성 확대에 따른 예측 필요성을 제시하였고</w:t>
      </w:r>
      <w:r>
        <w:rPr>
          <w:rFonts w:ascii="조선신명조" w:eastAsia="조선신명조" w:hAnsiTheme="minorHAnsi" w:hint="eastAsia"/>
          <w:sz w:val="18"/>
          <w:szCs w:val="18"/>
          <w:lang w:eastAsia="ko-KR"/>
        </w:rPr>
        <w:t>[14]</w:t>
      </w:r>
      <w:r w:rsidRPr="00DE038E">
        <w:rPr>
          <w:rFonts w:ascii="조선신명조" w:eastAsia="조선신명조" w:hAnsiTheme="minorHAnsi" w:hint="eastAsia"/>
          <w:sz w:val="18"/>
          <w:szCs w:val="18"/>
          <w:lang w:eastAsia="ko-KR"/>
        </w:rPr>
        <w:t xml:space="preserve">, </w:t>
      </w:r>
      <w:proofErr w:type="spellStart"/>
      <w:r w:rsidRPr="00DE038E">
        <w:rPr>
          <w:rFonts w:ascii="조선신명조" w:eastAsia="조선신명조" w:hAnsiTheme="minorHAnsi" w:hint="eastAsia"/>
          <w:sz w:val="18"/>
          <w:szCs w:val="18"/>
          <w:lang w:eastAsia="ko-KR"/>
        </w:rPr>
        <w:t>오인정·김우주</w:t>
      </w:r>
      <w:proofErr w:type="spellEnd"/>
      <w:r w:rsidRPr="00DE038E">
        <w:rPr>
          <w:rFonts w:ascii="조선신명조" w:eastAsia="조선신명조" w:hAnsiTheme="minorHAnsi" w:hint="eastAsia"/>
          <w:sz w:val="18"/>
          <w:szCs w:val="18"/>
          <w:lang w:eastAsia="ko-KR"/>
        </w:rPr>
        <w:t xml:space="preserve">(2022)는 코로나19 구간을 대상으로 SARIMA와 ARDL 모형을 비교하여 국면별로 </w:t>
      </w:r>
      <w:r>
        <w:rPr>
          <w:rFonts w:ascii="조선신명조" w:eastAsia="조선신명조" w:hAnsiTheme="minorHAnsi" w:hint="eastAsia"/>
          <w:sz w:val="18"/>
          <w:szCs w:val="18"/>
          <w:lang w:eastAsia="ko-KR"/>
        </w:rPr>
        <w:t xml:space="preserve">원/달러 </w:t>
      </w:r>
      <w:r w:rsidRPr="00DE038E">
        <w:rPr>
          <w:rFonts w:ascii="조선신명조" w:eastAsia="조선신명조" w:hAnsiTheme="minorHAnsi" w:hint="eastAsia"/>
          <w:sz w:val="18"/>
          <w:szCs w:val="18"/>
          <w:lang w:eastAsia="ko-KR"/>
        </w:rPr>
        <w:t>예측모형의 성능이 달라진다는 점을 보여주었다</w:t>
      </w:r>
      <w:r>
        <w:rPr>
          <w:rFonts w:ascii="조선신명조" w:eastAsia="조선신명조" w:hAnsiTheme="minorHAnsi" w:hint="eastAsia"/>
          <w:sz w:val="18"/>
          <w:szCs w:val="18"/>
          <w:lang w:eastAsia="ko-KR"/>
        </w:rPr>
        <w:t>[15]</w:t>
      </w:r>
      <w:r w:rsidRPr="00DE038E">
        <w:rPr>
          <w:rFonts w:ascii="조선신명조" w:eastAsia="조선신명조" w:hAnsiTheme="minorHAnsi" w:hint="eastAsia"/>
          <w:sz w:val="18"/>
          <w:szCs w:val="18"/>
          <w:lang w:eastAsia="ko-KR"/>
        </w:rPr>
        <w:t xml:space="preserve">. </w:t>
      </w:r>
    </w:p>
    <w:p w14:paraId="5776784B" w14:textId="77777777" w:rsidR="00E62E51" w:rsidRPr="00DE038E" w:rsidRDefault="00E62E51" w:rsidP="00E62E51">
      <w:pPr>
        <w:pStyle w:val="af3"/>
        <w:ind w:firstLineChars="100" w:firstLine="180"/>
        <w:jc w:val="both"/>
        <w:rPr>
          <w:rFonts w:ascii="조선신명조" w:eastAsia="조선신명조" w:hAnsiTheme="minorHAnsi"/>
          <w:sz w:val="18"/>
          <w:szCs w:val="18"/>
          <w:lang w:eastAsia="ko-KR"/>
        </w:rPr>
      </w:pPr>
      <w:r w:rsidRPr="00DE038E">
        <w:rPr>
          <w:rFonts w:ascii="조선신명조" w:eastAsia="조선신명조" w:hAnsiTheme="minorHAnsi" w:hint="eastAsia"/>
          <w:sz w:val="18"/>
          <w:szCs w:val="18"/>
          <w:lang w:eastAsia="ko-KR"/>
        </w:rPr>
        <w:t xml:space="preserve">그러나 이러한 연구들은 대부분 종가 기반의 시계열 모형 비교 또는 구조변화 탐색에 초점을 맞추었으며, 이벤트 데이터와 감성 분석 지표를 결합하여 환율을 예측한 사례는 드물다. 이에 본 연구는 기존 선행연구의 </w:t>
      </w:r>
      <w:proofErr w:type="spellStart"/>
      <w:r w:rsidRPr="00DE038E">
        <w:rPr>
          <w:rFonts w:ascii="조선신명조" w:eastAsia="조선신명조" w:hAnsiTheme="minorHAnsi" w:hint="eastAsia"/>
          <w:sz w:val="18"/>
          <w:szCs w:val="18"/>
          <w:lang w:eastAsia="ko-KR"/>
        </w:rPr>
        <w:t>거시경제적·구조적</w:t>
      </w:r>
      <w:proofErr w:type="spellEnd"/>
      <w:r w:rsidRPr="00DE038E">
        <w:rPr>
          <w:rFonts w:ascii="조선신명조" w:eastAsia="조선신명조" w:hAnsiTheme="minorHAnsi" w:hint="eastAsia"/>
          <w:sz w:val="18"/>
          <w:szCs w:val="18"/>
          <w:lang w:eastAsia="ko-KR"/>
        </w:rPr>
        <w:t xml:space="preserve"> 요인을 포괄하면서, 나아가 뉴스 감성 점수와 GDELT 기반 이벤트 지표를 통합한 융합적 접근을 시도한다. 이를 통해 환율 변동성의 구조적 요인과 심리적 요인을 동시에 반영하는 정교한 예측 모델을 제시하고자 한다.</w:t>
      </w:r>
    </w:p>
    <w:p w14:paraId="4141D333" w14:textId="77777777" w:rsidR="00E62E51" w:rsidRPr="00E62E51" w:rsidRDefault="00E62E51" w:rsidP="008D354C">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p>
    <w:p w14:paraId="7A0EA051" w14:textId="484B67AC" w:rsidR="0067337E" w:rsidRDefault="00E75F58" w:rsidP="008D354C">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r w:rsidRPr="00E75F58">
        <w:rPr>
          <w:rFonts w:ascii="조선신명조" w:eastAsia="조선신명조" w:hAnsiTheme="minorHAnsi" w:cs="맑은 고딕" w:hint="eastAsia"/>
          <w:sz w:val="18"/>
          <w:szCs w:val="18"/>
          <w:lang w:eastAsia="ko-KR"/>
        </w:rPr>
        <w:t>이러한</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맥락에서</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시장</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참여자들의</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심리와</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뉴스에</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담긴</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감정을</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정량화해</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반영하는</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감</w:t>
      </w:r>
      <w:r w:rsidR="00A96F74">
        <w:rPr>
          <w:rFonts w:ascii="조선신명조" w:eastAsia="조선신명조" w:hAnsiTheme="minorHAnsi" w:cs="맑은 고딕" w:hint="eastAsia"/>
          <w:sz w:val="18"/>
          <w:szCs w:val="18"/>
          <w:lang w:eastAsia="ko-KR"/>
        </w:rPr>
        <w:t>성</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분석</w:t>
      </w:r>
      <w:r w:rsidRPr="00E75F58">
        <w:rPr>
          <w:rFonts w:ascii="조선신명조" w:eastAsia="조선신명조" w:hAnsiTheme="minorHAnsi" w:cs="맑은 고딕"/>
          <w:sz w:val="18"/>
          <w:szCs w:val="18"/>
          <w:lang w:eastAsia="ko-KR"/>
        </w:rPr>
        <w:t>(Sentiment Analysis)</w:t>
      </w:r>
      <w:r w:rsidRPr="00E75F58">
        <w:rPr>
          <w:rFonts w:ascii="조선신명조" w:eastAsia="조선신명조" w:hAnsiTheme="minorHAnsi" w:cs="맑은 고딕" w:hint="eastAsia"/>
          <w:sz w:val="18"/>
          <w:szCs w:val="18"/>
          <w:lang w:eastAsia="ko-KR"/>
        </w:rPr>
        <w:t>은</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환율</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예측의</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새로운</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단서를</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제공할</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수</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있다</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따라서</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본</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연구는</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감</w:t>
      </w:r>
      <w:r w:rsidR="00A96F74">
        <w:rPr>
          <w:rFonts w:ascii="조선신명조" w:eastAsia="조선신명조" w:hAnsiTheme="minorHAnsi" w:cs="맑은 고딕" w:hint="eastAsia"/>
          <w:sz w:val="18"/>
          <w:szCs w:val="18"/>
          <w:lang w:eastAsia="ko-KR"/>
        </w:rPr>
        <w:t>성</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지표를</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분석하여</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이를</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딥러닝</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기반</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시계열</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예측</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모델에</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결합함으로써</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원</w:t>
      </w:r>
      <w:r w:rsidR="00BC4D77">
        <w:rPr>
          <w:rFonts w:ascii="조선신명조" w:eastAsia="조선신명조" w:hAnsiTheme="minorHAnsi" w:cs="맑은 고딕" w:hint="eastAsia"/>
          <w:sz w:val="18"/>
          <w:szCs w:val="18"/>
          <w:lang w:eastAsia="ko-KR"/>
        </w:rPr>
        <w:t>/</w:t>
      </w:r>
      <w:r w:rsidRPr="00E75F58">
        <w:rPr>
          <w:rFonts w:ascii="조선신명조" w:eastAsia="조선신명조" w:hAnsiTheme="minorHAnsi" w:cs="맑은 고딕" w:hint="eastAsia"/>
          <w:sz w:val="18"/>
          <w:szCs w:val="18"/>
          <w:lang w:eastAsia="ko-KR"/>
        </w:rPr>
        <w:t>달러</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환율</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예측의</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정확도를</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향상시킬</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수</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있는</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가능성을</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탐색하고자</w:t>
      </w:r>
      <w:r w:rsidRPr="00E75F58">
        <w:rPr>
          <w:rFonts w:ascii="조선신명조" w:eastAsia="조선신명조" w:hAnsiTheme="minorHAnsi" w:cs="맑은 고딕"/>
          <w:sz w:val="18"/>
          <w:szCs w:val="18"/>
          <w:lang w:eastAsia="ko-KR"/>
        </w:rPr>
        <w:t xml:space="preserve"> </w:t>
      </w:r>
      <w:r w:rsidRPr="00E75F58">
        <w:rPr>
          <w:rFonts w:ascii="조선신명조" w:eastAsia="조선신명조" w:hAnsiTheme="minorHAnsi" w:cs="맑은 고딕" w:hint="eastAsia"/>
          <w:sz w:val="18"/>
          <w:szCs w:val="18"/>
          <w:lang w:eastAsia="ko-KR"/>
        </w:rPr>
        <w:t>한다</w:t>
      </w:r>
      <w:r w:rsidRPr="00E75F58">
        <w:rPr>
          <w:rFonts w:ascii="조선신명조" w:eastAsia="조선신명조" w:hAnsiTheme="minorHAnsi" w:cs="맑은 고딕"/>
          <w:sz w:val="18"/>
          <w:szCs w:val="18"/>
          <w:lang w:eastAsia="ko-KR"/>
        </w:rPr>
        <w:t>.</w:t>
      </w:r>
      <w:commentRangeEnd w:id="1"/>
      <w:r w:rsidR="00185EBD">
        <w:rPr>
          <w:rStyle w:val="ae"/>
        </w:rPr>
        <w:commentReference w:id="1"/>
      </w:r>
    </w:p>
    <w:p w14:paraId="49D54DF4" w14:textId="77777777" w:rsidR="00B815D3" w:rsidRDefault="00B815D3" w:rsidP="008D354C">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p>
    <w:p w14:paraId="2DFE626B" w14:textId="75D7F9A2" w:rsidR="00B815D3" w:rsidRPr="00F22F32" w:rsidRDefault="00B815D3" w:rsidP="00B815D3">
      <w:pPr>
        <w:pStyle w:val="1"/>
        <w:tabs>
          <w:tab w:val="left" w:pos="454"/>
        </w:tabs>
        <w:spacing w:before="102"/>
        <w:ind w:left="0" w:firstLine="0"/>
        <w:jc w:val="both"/>
        <w:rPr>
          <w:rFonts w:ascii="조선신명조" w:eastAsia="조선신명조"/>
          <w:lang w:eastAsia="ko-KR"/>
        </w:rPr>
      </w:pPr>
      <w:proofErr w:type="spellStart"/>
      <w:r>
        <w:rPr>
          <w:rFonts w:ascii="조선신명조" w:eastAsia="조선신명조" w:hAnsi="맑은 고딕" w:cs="맑은 고딕" w:hint="eastAsia"/>
          <w:lang w:eastAsia="ko-KR"/>
        </w:rPr>
        <w:t>Ⅱ</w:t>
      </w:r>
      <w:proofErr w:type="spellEnd"/>
      <w:r w:rsidRPr="00F22F32">
        <w:rPr>
          <w:rFonts w:ascii="조선신명조" w:eastAsia="조선신명조" w:hint="eastAsia"/>
          <w:lang w:eastAsia="ko-KR"/>
        </w:rPr>
        <w:t xml:space="preserve">. </w:t>
      </w:r>
      <w:r>
        <w:rPr>
          <w:rFonts w:ascii="조선신명조" w:eastAsia="조선신명조" w:hint="eastAsia"/>
          <w:lang w:eastAsia="ko-KR"/>
        </w:rPr>
        <w:t>문헌연구</w:t>
      </w:r>
    </w:p>
    <w:p w14:paraId="35274E1E" w14:textId="77777777" w:rsidR="00B815D3" w:rsidRDefault="00B815D3" w:rsidP="008D354C">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p>
    <w:p w14:paraId="68E136D5" w14:textId="54F750B7" w:rsidR="00F01735" w:rsidRDefault="00D7727E" w:rsidP="00F01735">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r w:rsidRPr="009911B6">
        <w:rPr>
          <w:rFonts w:ascii="조선신명조" w:eastAsia="조선신명조" w:hAnsiTheme="minorHAnsi" w:cs="맑은 고딕" w:hint="eastAsia"/>
          <w:sz w:val="18"/>
          <w:szCs w:val="18"/>
          <w:lang w:eastAsia="ko-KR"/>
        </w:rPr>
        <w:t>환율 예측 연구들은 전통적으로 거시경제 변수와 금융시장 변수를 주요 독립변수로 설정하였다.</w:t>
      </w:r>
      <w:r w:rsidRPr="009911B6">
        <w:rPr>
          <w:rFonts w:ascii="조선신명조" w:eastAsia="조선신명조" w:hAnsiTheme="minorHAnsi" w:cs="맑은 고딕" w:hint="eastAsia"/>
          <w:sz w:val="18"/>
          <w:szCs w:val="18"/>
          <w:lang w:eastAsia="ko-KR"/>
        </w:rPr>
        <w:br/>
      </w:r>
      <w:proofErr w:type="spellStart"/>
      <w:r w:rsidRPr="009911B6">
        <w:rPr>
          <w:rFonts w:ascii="조선신명조" w:eastAsia="조선신명조" w:hAnsiTheme="minorHAnsi" w:cs="맑은 고딕" w:hint="eastAsia"/>
          <w:sz w:val="18"/>
          <w:szCs w:val="18"/>
          <w:lang w:eastAsia="ko-KR"/>
        </w:rPr>
        <w:t>Plakandaras</w:t>
      </w:r>
      <w:proofErr w:type="spellEnd"/>
      <w:r w:rsidRPr="009911B6">
        <w:rPr>
          <w:rFonts w:ascii="조선신명조" w:eastAsia="조선신명조" w:hAnsiTheme="minorHAnsi" w:cs="맑은 고딕" w:hint="eastAsia"/>
          <w:sz w:val="18"/>
          <w:szCs w:val="18"/>
          <w:lang w:eastAsia="ko-KR"/>
        </w:rPr>
        <w:t xml:space="preserve"> et al.(2015)은 1999년부터 2011년까지의 데이터를 바탕으로 원자재(19개), 금속(10개), 주가지수(7개), 무역지수(3개), 금리(11개), 거시경제 지표(11개), 환율(8개) 등 광범위한 변수를 활용하였다. 다양한 모형을 비교한 결과, EEMD 기반 비선형 모형이 일간 및 월간 환율 예측에서 우수한 성능을 보였다</w:t>
      </w:r>
      <w:r w:rsidR="008D354C">
        <w:rPr>
          <w:rFonts w:ascii="조선신명조" w:eastAsia="조선신명조" w:hAnsiTheme="minorHAnsi" w:cs="맑은 고딕" w:hint="eastAsia"/>
          <w:sz w:val="18"/>
          <w:szCs w:val="18"/>
          <w:lang w:eastAsia="ko-KR"/>
        </w:rPr>
        <w:t>[5]</w:t>
      </w:r>
      <w:r w:rsidRPr="009911B6">
        <w:rPr>
          <w:rFonts w:ascii="조선신명조" w:eastAsia="조선신명조" w:hAnsiTheme="minorHAnsi" w:cs="맑은 고딕" w:hint="eastAsia"/>
          <w:sz w:val="18"/>
          <w:szCs w:val="18"/>
          <w:lang w:eastAsia="ko-KR"/>
        </w:rPr>
        <w:t>.</w:t>
      </w:r>
      <w:r w:rsidRPr="009911B6">
        <w:rPr>
          <w:rFonts w:ascii="조선신명조" w:eastAsia="조선신명조" w:hAnsiTheme="minorHAnsi" w:cs="맑은 고딕" w:hint="eastAsia"/>
          <w:sz w:val="18"/>
          <w:szCs w:val="18"/>
          <w:lang w:eastAsia="ko-KR"/>
        </w:rPr>
        <w:br/>
        <w:t>국내 연구로</w:t>
      </w:r>
      <w:r w:rsidR="008D354C">
        <w:rPr>
          <w:rFonts w:ascii="조선신명조" w:eastAsia="조선신명조" w:hAnsiTheme="minorHAnsi" w:cs="맑은 고딕" w:hint="eastAsia"/>
          <w:sz w:val="18"/>
          <w:szCs w:val="18"/>
          <w:lang w:eastAsia="ko-KR"/>
        </w:rPr>
        <w:t>는</w:t>
      </w:r>
      <w:r w:rsidRPr="009911B6">
        <w:rPr>
          <w:rFonts w:ascii="조선신명조" w:eastAsia="조선신명조" w:hAnsiTheme="minorHAnsi" w:cs="맑은 고딕" w:hint="eastAsia"/>
          <w:sz w:val="18"/>
          <w:szCs w:val="18"/>
          <w:lang w:eastAsia="ko-KR"/>
        </w:rPr>
        <w:t xml:space="preserve"> 임현욱 외(2021)</w:t>
      </w:r>
      <w:r w:rsidR="008D354C">
        <w:rPr>
          <w:rFonts w:ascii="조선신명조" w:eastAsia="조선신명조" w:hAnsiTheme="minorHAnsi" w:cs="맑은 고딕" w:hint="eastAsia"/>
          <w:sz w:val="18"/>
          <w:szCs w:val="18"/>
          <w:lang w:eastAsia="ko-KR"/>
        </w:rPr>
        <w:t>가</w:t>
      </w:r>
      <w:r w:rsidRPr="009911B6">
        <w:rPr>
          <w:rFonts w:ascii="조선신명조" w:eastAsia="조선신명조" w:hAnsiTheme="minorHAnsi" w:cs="맑은 고딕" w:hint="eastAsia"/>
          <w:sz w:val="18"/>
          <w:szCs w:val="18"/>
          <w:lang w:eastAsia="ko-KR"/>
        </w:rPr>
        <w:t xml:space="preserve"> </w:t>
      </w:r>
      <w:proofErr w:type="spellStart"/>
      <w:r w:rsidRPr="009911B6">
        <w:rPr>
          <w:rFonts w:ascii="조선신명조" w:eastAsia="조선신명조" w:hAnsiTheme="minorHAnsi" w:cs="맑은 고딕" w:hint="eastAsia"/>
          <w:sz w:val="18"/>
          <w:szCs w:val="18"/>
          <w:lang w:eastAsia="ko-KR"/>
        </w:rPr>
        <w:t>연합인포맥스와</w:t>
      </w:r>
      <w:proofErr w:type="spellEnd"/>
      <w:r w:rsidRPr="009911B6">
        <w:rPr>
          <w:rFonts w:ascii="조선신명조" w:eastAsia="조선신명조" w:hAnsiTheme="minorHAnsi" w:cs="맑은 고딕" w:hint="eastAsia"/>
          <w:sz w:val="18"/>
          <w:szCs w:val="18"/>
          <w:lang w:eastAsia="ko-KR"/>
        </w:rPr>
        <w:t xml:space="preserve"> Bloomberg</w:t>
      </w:r>
      <w:r w:rsidR="008D354C">
        <w:rPr>
          <w:rFonts w:ascii="조선신명조" w:eastAsia="조선신명조" w:hAnsiTheme="minorHAnsi" w:cs="맑은 고딕" w:hint="eastAsia"/>
          <w:sz w:val="18"/>
          <w:szCs w:val="18"/>
          <w:lang w:eastAsia="ko-KR"/>
        </w:rPr>
        <w:t xml:space="preserve"> 데이터를 사용하여 원/달러 환율을 예측하였다. </w:t>
      </w:r>
      <w:r w:rsidR="008D354C" w:rsidRPr="009911B6">
        <w:rPr>
          <w:rFonts w:ascii="조선신명조" w:eastAsia="조선신명조" w:hAnsiTheme="minorHAnsi" w:cs="맑은 고딕" w:hint="eastAsia"/>
          <w:sz w:val="18"/>
          <w:szCs w:val="18"/>
          <w:lang w:eastAsia="ko-KR"/>
        </w:rPr>
        <w:t xml:space="preserve">이들은 1년·10년 만기의 원화 IRS 금리, KTB 수익률, 본드 </w:t>
      </w:r>
      <w:proofErr w:type="spellStart"/>
      <w:r w:rsidR="008D354C" w:rsidRPr="009911B6">
        <w:rPr>
          <w:rFonts w:ascii="조선신명조" w:eastAsia="조선신명조" w:hAnsiTheme="minorHAnsi" w:cs="맑은 고딕" w:hint="eastAsia"/>
          <w:sz w:val="18"/>
          <w:szCs w:val="18"/>
          <w:lang w:eastAsia="ko-KR"/>
        </w:rPr>
        <w:t>스왑</w:t>
      </w:r>
      <w:proofErr w:type="spellEnd"/>
      <w:r w:rsidR="008D354C" w:rsidRPr="009911B6">
        <w:rPr>
          <w:rFonts w:ascii="조선신명조" w:eastAsia="조선신명조" w:hAnsiTheme="minorHAnsi" w:cs="맑은 고딕" w:hint="eastAsia"/>
          <w:sz w:val="18"/>
          <w:szCs w:val="18"/>
          <w:lang w:eastAsia="ko-KR"/>
        </w:rPr>
        <w:t xml:space="preserve"> 스프레드 등 금리 및 채권시장 변수를 중심으로 구성하였으며, ANN 모델이 평균 Hit Ratio 50.96%로 가장 우수</w:t>
      </w:r>
      <w:r w:rsidR="008D354C">
        <w:rPr>
          <w:rFonts w:ascii="조선신명조" w:eastAsia="조선신명조" w:hAnsiTheme="minorHAnsi" w:cs="맑은 고딕" w:hint="eastAsia"/>
          <w:sz w:val="18"/>
          <w:szCs w:val="18"/>
          <w:lang w:eastAsia="ko-KR"/>
        </w:rPr>
        <w:t>한 성과를 보였다[6]</w:t>
      </w:r>
      <w:r w:rsidR="008D354C" w:rsidRPr="009911B6">
        <w:rPr>
          <w:rFonts w:ascii="조선신명조" w:eastAsia="조선신명조" w:hAnsiTheme="minorHAnsi" w:cs="맑은 고딕" w:hint="eastAsia"/>
          <w:sz w:val="18"/>
          <w:szCs w:val="18"/>
          <w:lang w:eastAsia="ko-KR"/>
        </w:rPr>
        <w:t>.</w:t>
      </w:r>
      <w:r w:rsidR="008D354C">
        <w:rPr>
          <w:rFonts w:ascii="조선신명조" w:eastAsia="조선신명조" w:hAnsiTheme="minorHAnsi" w:cs="맑은 고딕" w:hint="eastAsia"/>
          <w:sz w:val="18"/>
          <w:szCs w:val="18"/>
          <w:lang w:eastAsia="ko-KR"/>
        </w:rPr>
        <w:t xml:space="preserve"> </w:t>
      </w:r>
      <w:r w:rsidR="0024728C" w:rsidRPr="0024728C">
        <w:rPr>
          <w:rFonts w:ascii="조선신명조" w:eastAsia="조선신명조" w:hAnsiTheme="minorHAnsi" w:cs="맑은 고딕"/>
          <w:sz w:val="18"/>
          <w:szCs w:val="18"/>
          <w:lang w:eastAsia="ko-KR"/>
        </w:rPr>
        <w:t xml:space="preserve">Cao et al.(2020)은 유가와 금값 같은 실물자산 </w:t>
      </w:r>
      <w:r w:rsidR="004E5982" w:rsidRPr="0024728C">
        <w:rPr>
          <w:rFonts w:ascii="조선신명조" w:eastAsia="조선신명조" w:hAnsiTheme="minorHAnsi" w:cs="맑은 고딕" w:hint="eastAsia"/>
          <w:sz w:val="18"/>
          <w:szCs w:val="18"/>
          <w:lang w:eastAsia="ko-KR"/>
        </w:rPr>
        <w:t>변수 뿐</w:t>
      </w:r>
      <w:r w:rsidR="0024728C" w:rsidRPr="0024728C">
        <w:rPr>
          <w:rFonts w:ascii="조선신명조" w:eastAsia="조선신명조" w:hAnsiTheme="minorHAnsi" w:cs="맑은 고딕"/>
          <w:sz w:val="18"/>
          <w:szCs w:val="18"/>
          <w:lang w:eastAsia="ko-KR"/>
        </w:rPr>
        <w:t xml:space="preserve"> 아니라 통화공급(M1, M2), CPI, PPI, 산업생산, 기준금리, 인플레이션율, 무역수지, 정책 불확실성 지수 등 거시경제 지표를 결합하였다. 이들은 제안한 DC-LSTM 모형이 CNN, LSTM, SVR, ARIMA보다 낮은 예측 오차(MAE 0.0145)를 기록했다고 보고하였다[7].</w:t>
      </w:r>
      <w:r w:rsidR="008D354C" w:rsidRPr="009911B6">
        <w:rPr>
          <w:rFonts w:ascii="조선신명조" w:eastAsia="조선신명조" w:hAnsiTheme="minorHAnsi" w:cs="맑은 고딕" w:hint="eastAsia"/>
          <w:sz w:val="18"/>
          <w:szCs w:val="18"/>
          <w:lang w:eastAsia="ko-KR"/>
        </w:rPr>
        <w:br/>
      </w:r>
      <w:r w:rsidR="0024728C" w:rsidRPr="0024728C">
        <w:rPr>
          <w:rFonts w:ascii="조선신명조" w:eastAsia="조선신명조" w:hAnsiTheme="minorHAnsi" w:cs="맑은 고딕"/>
          <w:sz w:val="18"/>
          <w:szCs w:val="18"/>
          <w:lang w:eastAsia="ko-KR"/>
        </w:rPr>
        <w:t xml:space="preserve">또한 Qureshi(2025)는 USD/INR 환율을 대상으로 금리, 인플레이션율, GDP 성장률, 외환보유액 등 거시경제 펀더멘털 변수를 활용하였다. 다양한 </w:t>
      </w:r>
      <w:proofErr w:type="spellStart"/>
      <w:r w:rsidR="0024728C" w:rsidRPr="0024728C">
        <w:rPr>
          <w:rFonts w:ascii="조선신명조" w:eastAsia="조선신명조" w:hAnsiTheme="minorHAnsi" w:cs="맑은 고딕"/>
          <w:sz w:val="18"/>
          <w:szCs w:val="18"/>
          <w:lang w:eastAsia="ko-KR"/>
        </w:rPr>
        <w:t>머신러닝</w:t>
      </w:r>
      <w:proofErr w:type="spellEnd"/>
      <w:r w:rsidR="0024728C" w:rsidRPr="0024728C">
        <w:rPr>
          <w:rFonts w:ascii="조선신명조" w:eastAsia="조선신명조" w:hAnsiTheme="minorHAnsi" w:cs="맑은 고딕"/>
          <w:sz w:val="18"/>
          <w:szCs w:val="18"/>
          <w:lang w:eastAsia="ko-KR"/>
        </w:rPr>
        <w:t xml:space="preserve"> 모형을 비교한 결과, Random Forest가 RMSE 0.029로 가장 우수한 성과를 </w:t>
      </w:r>
      <w:r w:rsidR="0024728C" w:rsidRPr="0024728C">
        <w:rPr>
          <w:rFonts w:ascii="조선신명조" w:eastAsia="조선신명조" w:hAnsiTheme="minorHAnsi" w:cs="맑은 고딕"/>
          <w:sz w:val="18"/>
          <w:szCs w:val="18"/>
          <w:lang w:eastAsia="ko-KR"/>
        </w:rPr>
        <w:lastRenderedPageBreak/>
        <w:t>나타냈다[8].</w:t>
      </w:r>
      <w:r w:rsidR="0024728C">
        <w:rPr>
          <w:rFonts w:ascii="조선신명조" w:eastAsia="조선신명조" w:hAnsiTheme="minorHAnsi" w:cs="맑은 고딕" w:hint="eastAsia"/>
          <w:sz w:val="18"/>
          <w:szCs w:val="18"/>
          <w:lang w:eastAsia="ko-KR"/>
        </w:rPr>
        <w:t xml:space="preserve"> </w:t>
      </w:r>
      <w:r w:rsidR="0024728C" w:rsidRPr="0024728C">
        <w:rPr>
          <w:rFonts w:ascii="조선신명조" w:eastAsia="조선신명조" w:hAnsiTheme="minorHAnsi" w:cs="맑은 고딕"/>
          <w:sz w:val="18"/>
          <w:szCs w:val="18"/>
          <w:lang w:eastAsia="ko-KR"/>
        </w:rPr>
        <w:t xml:space="preserve">마지막으로 Wang et al.(2021)은 USD/CNY </w:t>
      </w:r>
      <w:r w:rsidR="004E5982" w:rsidRPr="0024728C">
        <w:rPr>
          <w:rFonts w:ascii="조선신명조" w:eastAsia="조선신명조" w:hAnsiTheme="minorHAnsi" w:cs="맑은 고딕" w:hint="eastAsia"/>
          <w:sz w:val="18"/>
          <w:szCs w:val="18"/>
          <w:lang w:eastAsia="ko-KR"/>
        </w:rPr>
        <w:t>환율 뿐만</w:t>
      </w:r>
      <w:r w:rsidR="0024728C" w:rsidRPr="0024728C">
        <w:rPr>
          <w:rFonts w:ascii="조선신명조" w:eastAsia="조선신명조" w:hAnsiTheme="minorHAnsi" w:cs="맑은 고딕"/>
          <w:sz w:val="18"/>
          <w:szCs w:val="18"/>
          <w:lang w:eastAsia="ko-KR"/>
        </w:rPr>
        <w:t xml:space="preserve"> 아니라 나스닥, 다우존스, 상하이 종합지수, </w:t>
      </w:r>
      <w:proofErr w:type="spellStart"/>
      <w:r w:rsidR="0024728C" w:rsidRPr="0024728C">
        <w:rPr>
          <w:rFonts w:ascii="조선신명조" w:eastAsia="조선신명조" w:hAnsiTheme="minorHAnsi" w:cs="맑은 고딕"/>
          <w:sz w:val="18"/>
          <w:szCs w:val="18"/>
          <w:lang w:eastAsia="ko-KR"/>
        </w:rPr>
        <w:t>항셍지수</w:t>
      </w:r>
      <w:proofErr w:type="spellEnd"/>
      <w:r w:rsidR="0024728C" w:rsidRPr="0024728C">
        <w:rPr>
          <w:rFonts w:ascii="조선신명조" w:eastAsia="조선신명조" w:hAnsiTheme="minorHAnsi" w:cs="맑은 고딕"/>
          <w:sz w:val="18"/>
          <w:szCs w:val="18"/>
          <w:lang w:eastAsia="ko-KR"/>
        </w:rPr>
        <w:t xml:space="preserve"> 등 글로벌 주가지수를 독립변수로 결합하였다. CNN, RNN, LSTM 등 여러 모델을 비교한 결과, CNN-TLSTM 모형이 MAPE 0.18945로 가장 높은 예측력을 보였다[9].</w:t>
      </w:r>
      <w:r w:rsidR="0024728C">
        <w:rPr>
          <w:rFonts w:ascii="조선신명조" w:eastAsia="조선신명조" w:hAnsiTheme="minorHAnsi" w:cs="맑은 고딕" w:hint="eastAsia"/>
          <w:sz w:val="18"/>
          <w:szCs w:val="18"/>
          <w:lang w:eastAsia="ko-KR"/>
        </w:rPr>
        <w:t xml:space="preserve"> </w:t>
      </w:r>
      <w:r w:rsidR="0024728C" w:rsidRPr="0024728C">
        <w:rPr>
          <w:rFonts w:ascii="조선신명조" w:eastAsia="조선신명조" w:hAnsiTheme="minorHAnsi" w:cs="맑은 고딕"/>
          <w:sz w:val="18"/>
          <w:szCs w:val="18"/>
          <w:lang w:eastAsia="ko-KR"/>
        </w:rPr>
        <w:t>종합하면, 기존 환율 예측 연구들은 공통적으로 금리, 물가, 무역수지, 주가지수, 원자재 가격 등 거시경제 및 금융 변수를 중심으로 환율 변동을 설명하고자 했음을 확인할 수 있다.</w:t>
      </w:r>
    </w:p>
    <w:p w14:paraId="3C699DE4" w14:textId="77777777" w:rsidR="001774DD" w:rsidRDefault="001774DD" w:rsidP="00F01735">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p>
    <w:p w14:paraId="31406C65" w14:textId="77777777" w:rsidR="00E46C14" w:rsidRDefault="00E46C14" w:rsidP="00E46C14">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Pr>
          <w:rFonts w:ascii="조선신명조" w:eastAsia="조선신명조" w:hAnsi="맑은 고딕" w:cs="맑은 고딕" w:hint="eastAsia"/>
          <w:sz w:val="18"/>
          <w:szCs w:val="18"/>
          <w:lang w:eastAsia="ko-KR"/>
        </w:rPr>
        <w:t xml:space="preserve">기존 선행연구 대비 </w:t>
      </w:r>
      <w:r w:rsidRPr="00772740">
        <w:rPr>
          <w:rFonts w:ascii="조선신명조" w:eastAsia="조선신명조" w:hAnsi="맑은 고딕" w:cs="맑은 고딕"/>
          <w:sz w:val="18"/>
          <w:szCs w:val="18"/>
          <w:lang w:eastAsia="ko-KR"/>
        </w:rPr>
        <w:t>본 연구의 가장 큰 차별성은 전통적 변수군에 외생적 사건을 반영하는 이벤트 기반 지표를 통합한 점에 있다. 이를 위해 GDELT(Global Database of Events, Language, and Tone) 데이터베이스를 활용하였으며, 이는 전 세계 언론(인쇄</w:t>
      </w:r>
      <w:r w:rsidRPr="00772740">
        <w:rPr>
          <w:rFonts w:ascii="조선신명조" w:eastAsia="조선신명조" w:hAnsi="맑은 고딕" w:cs="맑은 고딕"/>
          <w:sz w:val="18"/>
          <w:szCs w:val="18"/>
          <w:lang w:eastAsia="ko-KR"/>
        </w:rPr>
        <w:t>·</w:t>
      </w:r>
      <w:r w:rsidRPr="00772740">
        <w:rPr>
          <w:rFonts w:ascii="조선신명조" w:eastAsia="조선신명조" w:hAnsi="맑은 고딕" w:cs="맑은 고딕"/>
          <w:sz w:val="18"/>
          <w:szCs w:val="18"/>
          <w:lang w:eastAsia="ko-KR"/>
        </w:rPr>
        <w:t>방송</w:t>
      </w:r>
      <w:r w:rsidRPr="00772740">
        <w:rPr>
          <w:rFonts w:ascii="조선신명조" w:eastAsia="조선신명조" w:hAnsi="맑은 고딕" w:cs="맑은 고딕"/>
          <w:sz w:val="18"/>
          <w:szCs w:val="18"/>
          <w:lang w:eastAsia="ko-KR"/>
        </w:rPr>
        <w:t>·</w:t>
      </w:r>
      <w:r w:rsidRPr="00772740">
        <w:rPr>
          <w:rFonts w:ascii="조선신명조" w:eastAsia="조선신명조" w:hAnsi="맑은 고딕" w:cs="맑은 고딕"/>
          <w:sz w:val="18"/>
          <w:szCs w:val="18"/>
          <w:lang w:eastAsia="ko-KR"/>
        </w:rPr>
        <w:t xml:space="preserve">웹 기반)을 실시간으로 모니터링하여 사건 유형, 위치, 감정 톤, 인물 및 조직, 문서 수 등 다양한 속성으로 사건을 </w:t>
      </w:r>
      <w:proofErr w:type="spellStart"/>
      <w:r w:rsidRPr="00772740">
        <w:rPr>
          <w:rFonts w:ascii="조선신명조" w:eastAsia="조선신명조" w:hAnsi="맑은 고딕" w:cs="맑은 고딕"/>
          <w:sz w:val="18"/>
          <w:szCs w:val="18"/>
          <w:lang w:eastAsia="ko-KR"/>
        </w:rPr>
        <w:t>정량화하는</w:t>
      </w:r>
      <w:proofErr w:type="spellEnd"/>
      <w:r w:rsidRPr="00772740">
        <w:rPr>
          <w:rFonts w:ascii="조선신명조" w:eastAsia="조선신명조" w:hAnsi="맑은 고딕" w:cs="맑은 고딕"/>
          <w:sz w:val="18"/>
          <w:szCs w:val="18"/>
          <w:lang w:eastAsia="ko-KR"/>
        </w:rPr>
        <w:t xml:space="preserve"> 데이터베이스이다</w:t>
      </w:r>
      <w:r>
        <w:rPr>
          <w:rFonts w:ascii="조선신명조" w:eastAsia="조선신명조" w:hAnsi="맑은 고딕" w:cs="맑은 고딕" w:hint="eastAsia"/>
          <w:sz w:val="18"/>
          <w:szCs w:val="18"/>
          <w:lang w:eastAsia="ko-KR"/>
        </w:rPr>
        <w:t xml:space="preserve">[16]. </w:t>
      </w:r>
      <w:r w:rsidRPr="00772740">
        <w:rPr>
          <w:rFonts w:ascii="조선신명조" w:eastAsia="조선신명조" w:hAnsi="맑은 고딕" w:cs="맑은 고딕"/>
          <w:sz w:val="18"/>
          <w:szCs w:val="18"/>
          <w:lang w:eastAsia="ko-KR"/>
        </w:rPr>
        <w:t>GDELT의 데이터는 전 세계 사회적 사건을 정량적 시계열 데이터로 전환할 수 있다는 점에서 기존 거시</w:t>
      </w:r>
      <w:r w:rsidRPr="00772740">
        <w:rPr>
          <w:rFonts w:ascii="조선신명조" w:eastAsia="조선신명조" w:hAnsi="맑은 고딕" w:cs="맑은 고딕"/>
          <w:sz w:val="18"/>
          <w:szCs w:val="18"/>
          <w:lang w:eastAsia="ko-KR"/>
        </w:rPr>
        <w:t>·</w:t>
      </w:r>
      <w:r w:rsidRPr="00772740">
        <w:rPr>
          <w:rFonts w:ascii="조선신명조" w:eastAsia="조선신명조" w:hAnsi="맑은 고딕" w:cs="맑은 고딕"/>
          <w:sz w:val="18"/>
          <w:szCs w:val="18"/>
          <w:lang w:eastAsia="ko-KR"/>
        </w:rPr>
        <w:t>금융 예측 변수의 한계를 보완할 수 있는 강력한 도구로 주목받고 있다</w:t>
      </w:r>
      <w:r>
        <w:rPr>
          <w:rFonts w:ascii="조선신명조" w:eastAsia="조선신명조" w:hAnsi="맑은 고딕" w:cs="맑은 고딕" w:hint="eastAsia"/>
          <w:sz w:val="18"/>
          <w:szCs w:val="18"/>
          <w:lang w:eastAsia="ko-KR"/>
        </w:rPr>
        <w:t>.</w:t>
      </w:r>
    </w:p>
    <w:p w14:paraId="454633DD" w14:textId="77777777" w:rsidR="00E46C14" w:rsidRPr="00E46C14" w:rsidRDefault="00E46C14" w:rsidP="00F01735">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p>
    <w:p w14:paraId="0128F8A4" w14:textId="77777777" w:rsidR="001774DD" w:rsidRDefault="001774DD" w:rsidP="001774DD">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772740">
        <w:rPr>
          <w:rFonts w:ascii="조선신명조" w:eastAsia="조선신명조" w:hAnsi="맑은 고딕" w:cs="맑은 고딕"/>
          <w:sz w:val="18"/>
          <w:szCs w:val="18"/>
          <w:lang w:eastAsia="ko-KR"/>
        </w:rPr>
        <w:t>경제 및 금융 분야에서도 GDELT 기반 이벤트 데이터를 예측 변수로 활용한 사례가 있다. 예컨대 ARIMA 모형에 GDELT 데이터를 추가하여 환율 예측 정확도를 약 1% 향상시키고, Gradient Boosting 기반 분류 모델에서는 정확도를 6% 상승시킨 연구</w:t>
      </w:r>
      <w:r>
        <w:rPr>
          <w:rFonts w:ascii="조선신명조" w:eastAsia="조선신명조" w:hAnsi="맑은 고딕" w:cs="맑은 고딕" w:hint="eastAsia"/>
          <w:sz w:val="18"/>
          <w:szCs w:val="18"/>
          <w:lang w:eastAsia="ko-KR"/>
        </w:rPr>
        <w:t xml:space="preserve">[17]와, </w:t>
      </w:r>
      <w:r w:rsidRPr="00772740">
        <w:rPr>
          <w:rFonts w:ascii="조선신명조" w:eastAsia="조선신명조" w:hAnsi="맑은 고딕" w:cs="맑은 고딕"/>
          <w:sz w:val="18"/>
          <w:szCs w:val="18"/>
          <w:lang w:eastAsia="ko-KR"/>
        </w:rPr>
        <w:t>유럽 채권시장 분석에서 GDELT 지표가 nowcasting 모델의 성능을 향상시킨 사례</w:t>
      </w:r>
      <w:r>
        <w:rPr>
          <w:rFonts w:ascii="조선신명조" w:eastAsia="조선신명조" w:hAnsi="맑은 고딕" w:cs="맑은 고딕" w:hint="eastAsia"/>
          <w:sz w:val="18"/>
          <w:szCs w:val="18"/>
          <w:lang w:eastAsia="ko-KR"/>
        </w:rPr>
        <w:t xml:space="preserve">가 있다[18]. </w:t>
      </w:r>
      <w:r w:rsidRPr="00772740">
        <w:rPr>
          <w:rFonts w:ascii="조선신명조" w:eastAsia="조선신명조" w:hAnsi="맑은 고딕" w:cs="맑은 고딕"/>
          <w:sz w:val="18"/>
          <w:szCs w:val="18"/>
          <w:lang w:eastAsia="ko-KR"/>
        </w:rPr>
        <w:t>또한 미국 주식시장 예측에서, GDELT 지표는 전통적 거시 경제 모형을 능가하는 설명력 및 예측 성능을 제공했다는 실증 결과도 보고되었다</w:t>
      </w:r>
      <w:r>
        <w:rPr>
          <w:rFonts w:ascii="조선신명조" w:eastAsia="조선신명조" w:hAnsi="맑은 고딕" w:cs="맑은 고딕" w:hint="eastAsia"/>
          <w:sz w:val="18"/>
          <w:szCs w:val="18"/>
          <w:lang w:eastAsia="ko-KR"/>
        </w:rPr>
        <w:t>[19].</w:t>
      </w:r>
    </w:p>
    <w:p w14:paraId="49F2C2D3" w14:textId="77777777" w:rsidR="001774DD" w:rsidRDefault="001774DD" w:rsidP="00F01735">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p>
    <w:p w14:paraId="1FA0184F" w14:textId="77777777" w:rsidR="00005728" w:rsidRPr="001A6A8A" w:rsidRDefault="00005728" w:rsidP="00005728">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1A6A8A">
        <w:rPr>
          <w:rFonts w:ascii="조선신명조" w:eastAsia="조선신명조" w:hAnsi="맑은 고딕" w:cs="맑은 고딕"/>
          <w:sz w:val="18"/>
          <w:szCs w:val="18"/>
          <w:lang w:eastAsia="ko-KR"/>
        </w:rPr>
        <w:t>본 연구는 뉴스 기사와 온라인 댓글이라는 두 가지 비정형 텍스트 데이터를 대상으로 감성 분석을 수행하였다. 감성 분석은 자연어 처리(NLP)의 하위 분야로, 텍스트에 내재된 정서적 톤을 식별하고 분류하는 작업을 의미한다[</w:t>
      </w:r>
      <w:r>
        <w:rPr>
          <w:rFonts w:ascii="조선신명조" w:eastAsia="조선신명조" w:hAnsi="맑은 고딕" w:cs="맑은 고딕" w:hint="eastAsia"/>
          <w:sz w:val="18"/>
          <w:szCs w:val="18"/>
          <w:lang w:eastAsia="ko-KR"/>
        </w:rPr>
        <w:t>20</w:t>
      </w:r>
      <w:r w:rsidRPr="001A6A8A">
        <w:rPr>
          <w:rFonts w:ascii="조선신명조" w:eastAsia="조선신명조" w:hAnsi="맑은 고딕" w:cs="맑은 고딕"/>
          <w:sz w:val="18"/>
          <w:szCs w:val="18"/>
          <w:lang w:eastAsia="ko-KR"/>
        </w:rPr>
        <w:t>].</w:t>
      </w:r>
    </w:p>
    <w:p w14:paraId="5BD1617E" w14:textId="77777777" w:rsidR="00005728" w:rsidRPr="001A6A8A" w:rsidRDefault="00005728" w:rsidP="00005728">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1A6A8A">
        <w:rPr>
          <w:rFonts w:ascii="조선신명조" w:eastAsia="조선신명조" w:hAnsi="맑은 고딕" w:cs="맑은 고딕"/>
          <w:sz w:val="18"/>
          <w:szCs w:val="18"/>
          <w:lang w:eastAsia="ko-KR"/>
        </w:rPr>
        <w:t xml:space="preserve">기존 연구에서는 규칙 기반 접근이나 전통적 </w:t>
      </w:r>
      <w:proofErr w:type="spellStart"/>
      <w:r w:rsidRPr="001A6A8A">
        <w:rPr>
          <w:rFonts w:ascii="조선신명조" w:eastAsia="조선신명조" w:hAnsi="맑은 고딕" w:cs="맑은 고딕"/>
          <w:sz w:val="18"/>
          <w:szCs w:val="18"/>
          <w:lang w:eastAsia="ko-KR"/>
        </w:rPr>
        <w:t>머신러닝</w:t>
      </w:r>
      <w:proofErr w:type="spellEnd"/>
      <w:r w:rsidRPr="001A6A8A">
        <w:rPr>
          <w:rFonts w:ascii="조선신명조" w:eastAsia="조선신명조" w:hAnsi="맑은 고딕" w:cs="맑은 고딕"/>
          <w:sz w:val="18"/>
          <w:szCs w:val="18"/>
          <w:lang w:eastAsia="ko-KR"/>
        </w:rPr>
        <w:t xml:space="preserve"> 기법이 주로 활용되었으나, 도메인 의존성, 언어 확장성, 은유</w:t>
      </w:r>
      <w:r w:rsidRPr="001A6A8A">
        <w:rPr>
          <w:rFonts w:ascii="조선신명조" w:eastAsia="조선신명조" w:hAnsi="맑은 고딕" w:cs="맑은 고딕"/>
          <w:sz w:val="18"/>
          <w:szCs w:val="18"/>
          <w:lang w:eastAsia="ko-KR"/>
        </w:rPr>
        <w:t>·</w:t>
      </w:r>
      <w:r w:rsidRPr="001A6A8A">
        <w:rPr>
          <w:rFonts w:ascii="조선신명조" w:eastAsia="조선신명조" w:hAnsi="맑은 고딕" w:cs="맑은 고딕"/>
          <w:sz w:val="18"/>
          <w:szCs w:val="18"/>
          <w:lang w:eastAsia="ko-KR"/>
        </w:rPr>
        <w:t>풍자와 같은 복잡한 뉘앙스 처리의 한계가 지속적으로 지적되었다[</w:t>
      </w:r>
      <w:r>
        <w:rPr>
          <w:rFonts w:ascii="조선신명조" w:eastAsia="조선신명조" w:hAnsi="맑은 고딕" w:cs="맑은 고딕" w:hint="eastAsia"/>
          <w:sz w:val="18"/>
          <w:szCs w:val="18"/>
          <w:lang w:eastAsia="ko-KR"/>
        </w:rPr>
        <w:t>21</w:t>
      </w:r>
      <w:r w:rsidRPr="001A6A8A">
        <w:rPr>
          <w:rFonts w:ascii="조선신명조" w:eastAsia="조선신명조" w:hAnsi="맑은 고딕" w:cs="맑은 고딕"/>
          <w:sz w:val="18"/>
          <w:szCs w:val="18"/>
          <w:lang w:eastAsia="ko-KR"/>
        </w:rPr>
        <w:t xml:space="preserve">]. 이러한 제약을 극복하기 위해 최근에는 Transformer 기반 딥러닝 모델이 적극 도입되었다. 특히 BERT 계열 모델은 양방향 문맥 정보를 활용하여 단어 의미를 정교하게 파악하고, 적은 데이터로도 </w:t>
      </w:r>
      <w:proofErr w:type="spellStart"/>
      <w:r w:rsidRPr="001A6A8A">
        <w:rPr>
          <w:rFonts w:ascii="조선신명조" w:eastAsia="조선신명조" w:hAnsi="맑은 고딕" w:cs="맑은 고딕"/>
          <w:sz w:val="18"/>
          <w:szCs w:val="18"/>
          <w:lang w:eastAsia="ko-KR"/>
        </w:rPr>
        <w:t>파인튜닝이</w:t>
      </w:r>
      <w:proofErr w:type="spellEnd"/>
      <w:r w:rsidRPr="001A6A8A">
        <w:rPr>
          <w:rFonts w:ascii="조선신명조" w:eastAsia="조선신명조" w:hAnsi="맑은 고딕" w:cs="맑은 고딕"/>
          <w:sz w:val="18"/>
          <w:szCs w:val="18"/>
          <w:lang w:eastAsia="ko-KR"/>
        </w:rPr>
        <w:t xml:space="preserve"> 가능하다는 장점이 있다.</w:t>
      </w:r>
    </w:p>
    <w:p w14:paraId="0A9613F7" w14:textId="77777777" w:rsidR="00005728" w:rsidRPr="001A6A8A" w:rsidRDefault="00005728" w:rsidP="00005728">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1A6A8A">
        <w:rPr>
          <w:rFonts w:ascii="조선신명조" w:eastAsia="조선신명조" w:hAnsi="맑은 고딕" w:cs="맑은 고딕"/>
          <w:sz w:val="18"/>
          <w:szCs w:val="18"/>
          <w:lang w:eastAsia="ko-KR"/>
        </w:rPr>
        <w:t xml:space="preserve">금융 분야에서는 </w:t>
      </w:r>
      <w:proofErr w:type="spellStart"/>
      <w:r w:rsidRPr="001A6A8A">
        <w:rPr>
          <w:rFonts w:ascii="조선신명조" w:eastAsia="조선신명조" w:hAnsi="맑은 고딕" w:cs="맑은 고딕"/>
          <w:sz w:val="18"/>
          <w:szCs w:val="18"/>
          <w:lang w:eastAsia="ko-KR"/>
        </w:rPr>
        <w:t>FinBERT</w:t>
      </w:r>
      <w:proofErr w:type="spellEnd"/>
      <w:r w:rsidRPr="001A6A8A">
        <w:rPr>
          <w:rFonts w:ascii="조선신명조" w:eastAsia="조선신명조" w:hAnsi="맑은 고딕" w:cs="맑은 고딕"/>
          <w:sz w:val="18"/>
          <w:szCs w:val="18"/>
          <w:lang w:eastAsia="ko-KR"/>
        </w:rPr>
        <w:t xml:space="preserve">와 같이 금융 특화 언어모델이 등장하여 기존 </w:t>
      </w:r>
      <w:proofErr w:type="spellStart"/>
      <w:r w:rsidRPr="001A6A8A">
        <w:rPr>
          <w:rFonts w:ascii="조선신명조" w:eastAsia="조선신명조" w:hAnsi="맑은 고딕" w:cs="맑은 고딕"/>
          <w:sz w:val="18"/>
          <w:szCs w:val="18"/>
          <w:lang w:eastAsia="ko-KR"/>
        </w:rPr>
        <w:t>머신러닝</w:t>
      </w:r>
      <w:proofErr w:type="spellEnd"/>
      <w:r w:rsidRPr="001A6A8A">
        <w:rPr>
          <w:rFonts w:ascii="조선신명조" w:eastAsia="조선신명조" w:hAnsi="맑은 고딕" w:cs="맑은 고딕"/>
          <w:sz w:val="18"/>
          <w:szCs w:val="18"/>
          <w:lang w:eastAsia="ko-KR"/>
        </w:rPr>
        <w:t xml:space="preserve"> 접근 대비 성능이 크게 향상되었으며[</w:t>
      </w:r>
      <w:r>
        <w:rPr>
          <w:rFonts w:ascii="조선신명조" w:eastAsia="조선신명조" w:hAnsi="맑은 고딕" w:cs="맑은 고딕" w:hint="eastAsia"/>
          <w:sz w:val="18"/>
          <w:szCs w:val="18"/>
          <w:lang w:eastAsia="ko-KR"/>
        </w:rPr>
        <w:t>22</w:t>
      </w:r>
      <w:r w:rsidRPr="001A6A8A">
        <w:rPr>
          <w:rFonts w:ascii="조선신명조" w:eastAsia="조선신명조" w:hAnsi="맑은 고딕" w:cs="맑은 고딕"/>
          <w:sz w:val="18"/>
          <w:szCs w:val="18"/>
          <w:lang w:eastAsia="ko-KR"/>
        </w:rPr>
        <w:t xml:space="preserve">], </w:t>
      </w:r>
      <w:proofErr w:type="spellStart"/>
      <w:r w:rsidRPr="001A6A8A">
        <w:rPr>
          <w:rFonts w:ascii="조선신명조" w:eastAsia="조선신명조" w:hAnsi="맑은 고딕" w:cs="맑은 고딕"/>
          <w:sz w:val="18"/>
          <w:szCs w:val="18"/>
          <w:lang w:eastAsia="ko-KR"/>
        </w:rPr>
        <w:t>FiQA</w:t>
      </w:r>
      <w:r w:rsidRPr="001A6A8A">
        <w:rPr>
          <w:rFonts w:ascii="조선신명조" w:eastAsia="조선신명조" w:hAnsi="맑은 고딕" w:cs="맑은 고딕"/>
          <w:sz w:val="18"/>
          <w:szCs w:val="18"/>
          <w:lang w:eastAsia="ko-KR"/>
        </w:rPr>
        <w:t>·</w:t>
      </w:r>
      <w:r w:rsidRPr="001A6A8A">
        <w:rPr>
          <w:rFonts w:ascii="조선신명조" w:eastAsia="조선신명조" w:hAnsi="맑은 고딕" w:cs="맑은 고딕"/>
          <w:sz w:val="18"/>
          <w:szCs w:val="18"/>
          <w:lang w:eastAsia="ko-KR"/>
        </w:rPr>
        <w:t>Financial</w:t>
      </w:r>
      <w:proofErr w:type="spellEnd"/>
      <w:r w:rsidRPr="001A6A8A">
        <w:rPr>
          <w:rFonts w:ascii="조선신명조" w:eastAsia="조선신명조" w:hAnsi="맑은 고딕" w:cs="맑은 고딕"/>
          <w:sz w:val="18"/>
          <w:szCs w:val="18"/>
          <w:lang w:eastAsia="ko-KR"/>
        </w:rPr>
        <w:t xml:space="preserve"> </w:t>
      </w:r>
      <w:proofErr w:type="spellStart"/>
      <w:r w:rsidRPr="001A6A8A">
        <w:rPr>
          <w:rFonts w:ascii="조선신명조" w:eastAsia="조선신명조" w:hAnsi="맑은 고딕" w:cs="맑은 고딕"/>
          <w:sz w:val="18"/>
          <w:szCs w:val="18"/>
          <w:lang w:eastAsia="ko-KR"/>
        </w:rPr>
        <w:t>PhraseBank</w:t>
      </w:r>
      <w:proofErr w:type="spellEnd"/>
      <w:r w:rsidRPr="001A6A8A">
        <w:rPr>
          <w:rFonts w:ascii="조선신명조" w:eastAsia="조선신명조" w:hAnsi="맑은 고딕" w:cs="맑은 고딕"/>
          <w:sz w:val="18"/>
          <w:szCs w:val="18"/>
          <w:lang w:eastAsia="ko-KR"/>
        </w:rPr>
        <w:t>와 같은 벤치마크에서도 Transformer 기반 모델들이 전통적 방법을 압도하는 성능을 기록하였다[</w:t>
      </w:r>
      <w:r>
        <w:rPr>
          <w:rFonts w:ascii="조선신명조" w:eastAsia="조선신명조" w:hAnsi="맑은 고딕" w:cs="맑은 고딕" w:hint="eastAsia"/>
          <w:sz w:val="18"/>
          <w:szCs w:val="18"/>
          <w:lang w:eastAsia="ko-KR"/>
        </w:rPr>
        <w:t>23</w:t>
      </w:r>
      <w:r w:rsidRPr="001A6A8A">
        <w:rPr>
          <w:rFonts w:ascii="조선신명조" w:eastAsia="조선신명조" w:hAnsi="맑은 고딕" w:cs="맑은 고딕"/>
          <w:sz w:val="18"/>
          <w:szCs w:val="18"/>
          <w:lang w:eastAsia="ko-KR"/>
        </w:rPr>
        <w:t xml:space="preserve">]. 더 나아가 최근에는 GPT-4o와 같은 대규모 언어모델(LLM)이 프롬프트 튜닝이나 few-shot 학습만으로도 </w:t>
      </w:r>
      <w:proofErr w:type="spellStart"/>
      <w:r w:rsidRPr="001A6A8A">
        <w:rPr>
          <w:rFonts w:ascii="조선신명조" w:eastAsia="조선신명조" w:hAnsi="맑은 고딕" w:cs="맑은 고딕"/>
          <w:sz w:val="18"/>
          <w:szCs w:val="18"/>
          <w:lang w:eastAsia="ko-KR"/>
        </w:rPr>
        <w:t>FinBERT</w:t>
      </w:r>
      <w:proofErr w:type="spellEnd"/>
      <w:r w:rsidRPr="001A6A8A">
        <w:rPr>
          <w:rFonts w:ascii="조선신명조" w:eastAsia="조선신명조" w:hAnsi="맑은 고딕" w:cs="맑은 고딕"/>
          <w:sz w:val="18"/>
          <w:szCs w:val="18"/>
          <w:lang w:eastAsia="ko-KR"/>
        </w:rPr>
        <w:t>와 동등하거나 그 이상의 성능을 보이는 것으로 보고되고 있다[2</w:t>
      </w:r>
      <w:r>
        <w:rPr>
          <w:rFonts w:ascii="조선신명조" w:eastAsia="조선신명조" w:hAnsi="맑은 고딕" w:cs="맑은 고딕" w:hint="eastAsia"/>
          <w:sz w:val="18"/>
          <w:szCs w:val="18"/>
          <w:lang w:eastAsia="ko-KR"/>
        </w:rPr>
        <w:t>4</w:t>
      </w:r>
      <w:r w:rsidRPr="001A6A8A">
        <w:rPr>
          <w:rFonts w:ascii="조선신명조" w:eastAsia="조선신명조" w:hAnsi="맑은 고딕" w:cs="맑은 고딕"/>
          <w:sz w:val="18"/>
          <w:szCs w:val="18"/>
          <w:lang w:eastAsia="ko-KR"/>
        </w:rPr>
        <w:t>][2</w:t>
      </w:r>
      <w:r>
        <w:rPr>
          <w:rFonts w:ascii="조선신명조" w:eastAsia="조선신명조" w:hAnsi="맑은 고딕" w:cs="맑은 고딕" w:hint="eastAsia"/>
          <w:sz w:val="18"/>
          <w:szCs w:val="18"/>
          <w:lang w:eastAsia="ko-KR"/>
        </w:rPr>
        <w:t>5</w:t>
      </w:r>
      <w:r w:rsidRPr="001A6A8A">
        <w:rPr>
          <w:rFonts w:ascii="조선신명조" w:eastAsia="조선신명조" w:hAnsi="맑은 고딕" w:cs="맑은 고딕"/>
          <w:sz w:val="18"/>
          <w:szCs w:val="18"/>
          <w:lang w:eastAsia="ko-KR"/>
        </w:rPr>
        <w:t>]. 이는 금융 뉴스</w:t>
      </w:r>
      <w:r w:rsidRPr="001A6A8A">
        <w:rPr>
          <w:rFonts w:ascii="조선신명조" w:eastAsia="조선신명조" w:hAnsi="맑은 고딕" w:cs="맑은 고딕"/>
          <w:sz w:val="18"/>
          <w:szCs w:val="18"/>
          <w:lang w:eastAsia="ko-KR"/>
        </w:rPr>
        <w:t>·</w:t>
      </w:r>
      <w:r w:rsidRPr="001A6A8A">
        <w:rPr>
          <w:rFonts w:ascii="조선신명조" w:eastAsia="조선신명조" w:hAnsi="맑은 고딕" w:cs="맑은 고딕"/>
          <w:sz w:val="18"/>
          <w:szCs w:val="18"/>
          <w:lang w:eastAsia="ko-KR"/>
        </w:rPr>
        <w:t>리포트 분석과 같은 복잡한 텍스트 처리에서 LLM이 높은 적응력과 확장성을 제공함을 보여준다.</w:t>
      </w:r>
    </w:p>
    <w:p w14:paraId="3A88A181" w14:textId="77777777" w:rsidR="00005728" w:rsidRPr="001A6A8A" w:rsidRDefault="00005728" w:rsidP="00005728">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1A6A8A">
        <w:rPr>
          <w:rFonts w:ascii="조선신명조" w:eastAsia="조선신명조" w:hAnsi="맑은 고딕" w:cs="맑은 고딕"/>
          <w:sz w:val="18"/>
          <w:szCs w:val="18"/>
          <w:lang w:eastAsia="ko-KR"/>
        </w:rPr>
        <w:t>이러한 흐름을 반영하여, 본 연구는 전통적인 규칙 기반</w:t>
      </w:r>
      <w:r w:rsidRPr="001A6A8A">
        <w:rPr>
          <w:rFonts w:ascii="조선신명조" w:eastAsia="조선신명조" w:hAnsi="맑은 고딕" w:cs="맑은 고딕"/>
          <w:sz w:val="18"/>
          <w:szCs w:val="18"/>
          <w:lang w:eastAsia="ko-KR"/>
        </w:rPr>
        <w:t>·</w:t>
      </w:r>
      <w:proofErr w:type="spellStart"/>
      <w:r w:rsidRPr="001A6A8A">
        <w:rPr>
          <w:rFonts w:ascii="조선신명조" w:eastAsia="조선신명조" w:hAnsi="맑은 고딕" w:cs="맑은 고딕"/>
          <w:sz w:val="18"/>
          <w:szCs w:val="18"/>
          <w:lang w:eastAsia="ko-KR"/>
        </w:rPr>
        <w:t>머신러닝</w:t>
      </w:r>
      <w:proofErr w:type="spellEnd"/>
      <w:r w:rsidRPr="001A6A8A">
        <w:rPr>
          <w:rFonts w:ascii="조선신명조" w:eastAsia="조선신명조" w:hAnsi="맑은 고딕" w:cs="맑은 고딕"/>
          <w:sz w:val="18"/>
          <w:szCs w:val="18"/>
          <w:lang w:eastAsia="ko-KR"/>
        </w:rPr>
        <w:t xml:space="preserve"> 접근 대신 GPT-4o-mini 기반 LLM 감성 분석 절차를 설계하였다.</w:t>
      </w:r>
    </w:p>
    <w:p w14:paraId="5CC57ED8" w14:textId="77777777" w:rsidR="00005728" w:rsidRPr="00005728" w:rsidRDefault="00005728" w:rsidP="00F01735">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p>
    <w:p w14:paraId="2E10B93D" w14:textId="28ABE9F9" w:rsidR="00F01735" w:rsidRDefault="00F01735" w:rsidP="00F01735">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r w:rsidRPr="00F01735">
        <w:rPr>
          <w:rFonts w:ascii="조선신명조" w:eastAsia="조선신명조" w:hAnsiTheme="minorHAnsi" w:cs="맑은 고딕"/>
          <w:sz w:val="18"/>
          <w:szCs w:val="18"/>
          <w:lang w:eastAsia="ko-KR"/>
        </w:rPr>
        <w:t>최근 금융시장 예측에서는 전통적인 거시</w:t>
      </w:r>
      <w:r w:rsidRPr="00F01735">
        <w:rPr>
          <w:rFonts w:ascii="조선신명조" w:eastAsia="조선신명조" w:hAnsiTheme="minorHAnsi" w:cs="맑은 고딕"/>
          <w:sz w:val="18"/>
          <w:szCs w:val="18"/>
          <w:lang w:eastAsia="ko-KR"/>
        </w:rPr>
        <w:t>·</w:t>
      </w:r>
      <w:r w:rsidRPr="00F01735">
        <w:rPr>
          <w:rFonts w:ascii="조선신명조" w:eastAsia="조선신명조" w:hAnsiTheme="minorHAnsi" w:cs="맑은 고딕"/>
          <w:sz w:val="18"/>
          <w:szCs w:val="18"/>
          <w:lang w:eastAsia="ko-KR"/>
        </w:rPr>
        <w:t xml:space="preserve">금융 </w:t>
      </w:r>
      <w:r w:rsidR="004E5982" w:rsidRPr="00F01735">
        <w:rPr>
          <w:rFonts w:ascii="조선신명조" w:eastAsia="조선신명조" w:hAnsiTheme="minorHAnsi" w:cs="맑은 고딕" w:hint="eastAsia"/>
          <w:sz w:val="18"/>
          <w:szCs w:val="18"/>
          <w:lang w:eastAsia="ko-KR"/>
        </w:rPr>
        <w:t>변수 뿐</w:t>
      </w:r>
      <w:r w:rsidRPr="00F01735">
        <w:rPr>
          <w:rFonts w:ascii="조선신명조" w:eastAsia="조선신명조" w:hAnsiTheme="minorHAnsi" w:cs="맑은 고딕"/>
          <w:sz w:val="18"/>
          <w:szCs w:val="18"/>
          <w:lang w:eastAsia="ko-KR"/>
        </w:rPr>
        <w:t xml:space="preserve"> 아니라 시장 참여자의 심리 변수를 반영하기 위해 감성 분석이 적극적으로 활용되고 있다.</w:t>
      </w:r>
      <w:r w:rsidRPr="00F01735">
        <w:rPr>
          <w:rFonts w:ascii="조선신명조" w:eastAsia="조선신명조" w:hAnsiTheme="minorHAnsi" w:cs="맑은 고딕"/>
          <w:sz w:val="18"/>
          <w:szCs w:val="18"/>
          <w:lang w:eastAsia="ko-KR"/>
        </w:rPr>
        <w:br/>
        <w:t xml:space="preserve">Mohan et al.(2019)은 Apple, Amazon, Microsoft 등 S&amp;P500 주요 기업의 종가 정보와 함께 국제 뉴스 기사에서 추출한 </w:t>
      </w:r>
      <w:proofErr w:type="spellStart"/>
      <w:r w:rsidRPr="00F01735">
        <w:rPr>
          <w:rFonts w:ascii="조선신명조" w:eastAsia="조선신명조" w:hAnsiTheme="minorHAnsi" w:cs="맑은 고딕"/>
          <w:sz w:val="18"/>
          <w:szCs w:val="18"/>
          <w:lang w:eastAsia="ko-KR"/>
        </w:rPr>
        <w:t>긍</w:t>
      </w:r>
      <w:proofErr w:type="spellEnd"/>
      <w:r w:rsidRPr="00F01735">
        <w:rPr>
          <w:rFonts w:ascii="조선신명조" w:eastAsia="조선신명조" w:hAnsiTheme="minorHAnsi" w:cs="맑은 고딕"/>
          <w:sz w:val="18"/>
          <w:szCs w:val="18"/>
          <w:lang w:eastAsia="ko-KR"/>
        </w:rPr>
        <w:t>·</w:t>
      </w:r>
      <w:r w:rsidRPr="00F01735">
        <w:rPr>
          <w:rFonts w:ascii="조선신명조" w:eastAsia="조선신명조" w:hAnsiTheme="minorHAnsi" w:cs="맑은 고딕"/>
          <w:sz w:val="18"/>
          <w:szCs w:val="18"/>
          <w:lang w:eastAsia="ko-KR"/>
        </w:rPr>
        <w:t>부정 감정 점수를 독립변수로 사용하였다. 분석 결과, 감정 변수를 포함한 RNN 모델이 MAPE 2.03으로 가장 우수한 성능을 보였다[10].</w:t>
      </w:r>
      <w:r>
        <w:rPr>
          <w:rFonts w:ascii="조선신명조" w:eastAsia="조선신명조" w:hAnsiTheme="minorHAnsi" w:cs="맑은 고딕" w:hint="eastAsia"/>
          <w:sz w:val="18"/>
          <w:szCs w:val="18"/>
          <w:lang w:eastAsia="ko-KR"/>
        </w:rPr>
        <w:t xml:space="preserve"> </w:t>
      </w:r>
      <w:r w:rsidRPr="00F01735">
        <w:rPr>
          <w:rFonts w:ascii="조선신명조" w:eastAsia="조선신명조" w:hAnsiTheme="minorHAnsi" w:cs="맑은 고딕"/>
          <w:sz w:val="18"/>
          <w:szCs w:val="18"/>
          <w:lang w:eastAsia="ko-KR"/>
        </w:rPr>
        <w:t>Jing et al.(2021)은 Shanghai Stock Exchange 데이터와 Eastmoney.com 투자자 게시글의 감정 점수를 CNN으로 분류하고, 이를 주가 기술적 지표와 함께 LSTM 모델에 입력하였다. 그 결과 CNN-LSTM 모델이 평균 MAPE 0.0449로 가장 뛰어난 예측력을 보여, 투자자 심리 반영의 효과성을 입증하였다[11].</w:t>
      </w:r>
      <w:r>
        <w:rPr>
          <w:rFonts w:ascii="조선신명조" w:eastAsia="조선신명조" w:hAnsiTheme="minorHAnsi" w:cs="맑은 고딕" w:hint="eastAsia"/>
          <w:sz w:val="18"/>
          <w:szCs w:val="18"/>
          <w:lang w:eastAsia="ko-KR"/>
        </w:rPr>
        <w:t xml:space="preserve"> </w:t>
      </w:r>
      <w:r w:rsidRPr="00F01735">
        <w:rPr>
          <w:rFonts w:ascii="조선신명조" w:eastAsia="조선신명조" w:hAnsiTheme="minorHAnsi" w:cs="맑은 고딕"/>
          <w:sz w:val="18"/>
          <w:szCs w:val="18"/>
          <w:lang w:eastAsia="ko-KR"/>
        </w:rPr>
        <w:t xml:space="preserve">또한 </w:t>
      </w:r>
      <w:proofErr w:type="spellStart"/>
      <w:r w:rsidRPr="00F01735">
        <w:rPr>
          <w:rFonts w:ascii="조선신명조" w:eastAsia="조선신명조" w:hAnsiTheme="minorHAnsi" w:cs="맑은 고딕"/>
          <w:sz w:val="18"/>
          <w:szCs w:val="18"/>
          <w:lang w:eastAsia="ko-KR"/>
        </w:rPr>
        <w:t>정가연</w:t>
      </w:r>
      <w:proofErr w:type="spellEnd"/>
      <w:r w:rsidRPr="00F01735">
        <w:rPr>
          <w:rFonts w:ascii="조선신명조" w:eastAsia="조선신명조" w:hAnsiTheme="minorHAnsi" w:cs="맑은 고딕"/>
          <w:sz w:val="18"/>
          <w:szCs w:val="18"/>
          <w:lang w:eastAsia="ko-KR"/>
        </w:rPr>
        <w:t xml:space="preserve"> 외(2024)는 네이버 증권 뉴스, 한국은행 API, Naver DATALAB 데이터를 활용하여 코스피, S&amp;P500, 유가, 금값, 원/엔 환율, 금리 등 거시</w:t>
      </w:r>
      <w:r w:rsidRPr="00F01735">
        <w:rPr>
          <w:rFonts w:ascii="조선신명조" w:eastAsia="조선신명조" w:hAnsiTheme="minorHAnsi" w:cs="맑은 고딕"/>
          <w:sz w:val="18"/>
          <w:szCs w:val="18"/>
          <w:lang w:eastAsia="ko-KR"/>
        </w:rPr>
        <w:t>·</w:t>
      </w:r>
      <w:r w:rsidRPr="00F01735">
        <w:rPr>
          <w:rFonts w:ascii="조선신명조" w:eastAsia="조선신명조" w:hAnsiTheme="minorHAnsi" w:cs="맑은 고딕"/>
          <w:sz w:val="18"/>
          <w:szCs w:val="18"/>
          <w:lang w:eastAsia="ko-KR"/>
        </w:rPr>
        <w:t>금융 변수와 함께 KLUE-BERT 기반 뉴스 감정 점수, 코스피 검색 빈도수 등 시장 심리 변수를 결합하였다. 실험 결과, CNN-GRU 모델이 MAPE 1.38%로 가장 낮아 감성 분석의 유용성을 보여주었다[12].</w:t>
      </w:r>
      <w:r>
        <w:rPr>
          <w:rFonts w:ascii="조선신명조" w:eastAsia="조선신명조" w:hAnsiTheme="minorHAnsi" w:cs="맑은 고딕" w:hint="eastAsia"/>
          <w:sz w:val="18"/>
          <w:szCs w:val="18"/>
          <w:lang w:eastAsia="ko-KR"/>
        </w:rPr>
        <w:t xml:space="preserve"> </w:t>
      </w:r>
      <w:r w:rsidRPr="00F01735">
        <w:rPr>
          <w:rFonts w:ascii="조선신명조" w:eastAsia="조선신명조" w:hAnsiTheme="minorHAnsi" w:cs="맑은 고딕"/>
          <w:sz w:val="18"/>
          <w:szCs w:val="18"/>
          <w:lang w:eastAsia="ko-KR"/>
        </w:rPr>
        <w:t>이러한 연구들은 전통적인 금융 변수에 뉴스 및 게시글 감정 점수를 결합하는 융합적 독립변수 구성이 주가 예측 정확도를 높일 수 있음을 시사한다.</w:t>
      </w:r>
    </w:p>
    <w:p w14:paraId="7027796A" w14:textId="77777777" w:rsidR="00734730" w:rsidRDefault="00F01735" w:rsidP="00734730">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r w:rsidRPr="00F01735">
        <w:rPr>
          <w:rFonts w:ascii="조선신명조" w:eastAsia="조선신명조" w:hAnsiTheme="minorHAnsi" w:cs="맑은 고딕"/>
          <w:sz w:val="18"/>
          <w:szCs w:val="18"/>
          <w:lang w:eastAsia="ko-KR"/>
        </w:rPr>
        <w:lastRenderedPageBreak/>
        <w:t>환율 예측에도 최근에는 감성 분석을 접목한 연구가 시도되고 있다.</w:t>
      </w:r>
      <w:r>
        <w:rPr>
          <w:rFonts w:ascii="조선신명조" w:eastAsia="조선신명조" w:hAnsiTheme="minorHAnsi" w:cs="맑은 고딕" w:hint="eastAsia"/>
          <w:sz w:val="18"/>
          <w:szCs w:val="18"/>
          <w:lang w:eastAsia="ko-KR"/>
        </w:rPr>
        <w:t xml:space="preserve"> </w:t>
      </w:r>
      <w:r w:rsidRPr="00F01735">
        <w:rPr>
          <w:rFonts w:ascii="조선신명조" w:eastAsia="조선신명조" w:hAnsiTheme="minorHAnsi" w:cs="맑은 고딕"/>
          <w:sz w:val="18"/>
          <w:szCs w:val="18"/>
          <w:lang w:eastAsia="ko-KR"/>
        </w:rPr>
        <w:t xml:space="preserve">Ding et al.(2024)은 Investing.com과 </w:t>
      </w:r>
      <w:proofErr w:type="spellStart"/>
      <w:r w:rsidRPr="00F01735">
        <w:rPr>
          <w:rFonts w:ascii="조선신명조" w:eastAsia="조선신명조" w:hAnsiTheme="minorHAnsi" w:cs="맑은 고딕"/>
          <w:sz w:val="18"/>
          <w:szCs w:val="18"/>
          <w:lang w:eastAsia="ko-KR"/>
        </w:rPr>
        <w:t>ForexEmpire</w:t>
      </w:r>
      <w:proofErr w:type="spellEnd"/>
      <w:r w:rsidRPr="00F01735">
        <w:rPr>
          <w:rFonts w:ascii="조선신명조" w:eastAsia="조선신명조" w:hAnsiTheme="minorHAnsi" w:cs="맑은 고딕"/>
          <w:sz w:val="18"/>
          <w:szCs w:val="18"/>
          <w:lang w:eastAsia="ko-KR"/>
        </w:rPr>
        <w:t>의 뉴스 및 댓글 데이터를 기반으로 감정 점수를 산출하였다. 이들은 해당 감성 지표를 USD/CAD, USD/MXN, USD/CNY, USD/JPY, USD/KRW 등 주요 교차환율, 원자재 가격(유가, 금, 구리, 옥수수 등), 글로벌 지수(S&amp;P500, EuroStoxx50, VIX), 채권수익률(미국</w:t>
      </w:r>
      <w:r w:rsidRPr="00F01735">
        <w:rPr>
          <w:rFonts w:ascii="조선신명조" w:eastAsia="조선신명조" w:hAnsiTheme="minorHAnsi" w:cs="맑은 고딕"/>
          <w:sz w:val="18"/>
          <w:szCs w:val="18"/>
          <w:lang w:eastAsia="ko-KR"/>
        </w:rPr>
        <w:t>·</w:t>
      </w:r>
      <w:r w:rsidRPr="00F01735">
        <w:rPr>
          <w:rFonts w:ascii="조선신명조" w:eastAsia="조선신명조" w:hAnsiTheme="minorHAnsi" w:cs="맑은 고딕"/>
          <w:sz w:val="18"/>
          <w:szCs w:val="18"/>
          <w:lang w:eastAsia="ko-KR"/>
        </w:rPr>
        <w:t>유로존 10년물)과 같은 거시</w:t>
      </w:r>
      <w:r w:rsidRPr="00F01735">
        <w:rPr>
          <w:rFonts w:ascii="조선신명조" w:eastAsia="조선신명조" w:hAnsiTheme="minorHAnsi" w:cs="맑은 고딕"/>
          <w:sz w:val="18"/>
          <w:szCs w:val="18"/>
          <w:lang w:eastAsia="ko-KR"/>
        </w:rPr>
        <w:t>·</w:t>
      </w:r>
      <w:r w:rsidRPr="00F01735">
        <w:rPr>
          <w:rFonts w:ascii="조선신명조" w:eastAsia="조선신명조" w:hAnsiTheme="minorHAnsi" w:cs="맑은 고딕"/>
          <w:sz w:val="18"/>
          <w:szCs w:val="18"/>
          <w:lang w:eastAsia="ko-KR"/>
        </w:rPr>
        <w:t>금융 변수와 결합하였다. 다양한 모형을 비교한 결과, PSO-LSTM 모델이 RMSE 0.0958로 가장 높은 성능을 기록하였다[13].</w:t>
      </w:r>
      <w:r>
        <w:rPr>
          <w:rFonts w:ascii="조선신명조" w:eastAsia="조선신명조" w:hAnsiTheme="minorHAnsi" w:cs="맑은 고딕" w:hint="eastAsia"/>
          <w:sz w:val="18"/>
          <w:szCs w:val="18"/>
          <w:lang w:eastAsia="ko-KR"/>
        </w:rPr>
        <w:t xml:space="preserve"> </w:t>
      </w:r>
      <w:r w:rsidRPr="00F01735">
        <w:rPr>
          <w:rFonts w:ascii="조선신명조" w:eastAsia="조선신명조" w:hAnsiTheme="minorHAnsi" w:cs="맑은 고딕"/>
          <w:sz w:val="18"/>
          <w:szCs w:val="18"/>
          <w:lang w:eastAsia="ko-KR"/>
        </w:rPr>
        <w:t>이러한 결과는 환율 예측에서도 단순한 거시경제 지표만으로 설명하기 어려운 단기 변동성을 뉴스 및 댓글에 담긴 시장 심리 변수가 효과적으로 보완할 수 있음을 보여준다.</w:t>
      </w:r>
    </w:p>
    <w:p w14:paraId="1D93AC7D" w14:textId="21889B8F" w:rsidR="00734730" w:rsidRPr="00734730" w:rsidRDefault="00734730" w:rsidP="00734730">
      <w:pPr>
        <w:pBdr>
          <w:top w:val="nil"/>
          <w:left w:val="nil"/>
          <w:bottom w:val="nil"/>
          <w:right w:val="nil"/>
          <w:between w:val="nil"/>
        </w:pBdr>
        <w:spacing w:before="191" w:line="252" w:lineRule="auto"/>
        <w:ind w:left="110" w:firstLineChars="100" w:firstLine="180"/>
        <w:jc w:val="both"/>
        <w:rPr>
          <w:rFonts w:ascii="조선신명조" w:eastAsia="조선신명조" w:hAnsiTheme="minorHAnsi" w:cs="맑은 고딕"/>
          <w:sz w:val="18"/>
          <w:szCs w:val="18"/>
          <w:lang w:eastAsia="ko-KR"/>
        </w:rPr>
      </w:pPr>
      <w:r w:rsidRPr="00734730">
        <w:rPr>
          <w:rFonts w:ascii="조선신명조" w:eastAsia="조선신명조" w:hAnsiTheme="minorHAnsi" w:cs="맑은 고딕" w:hint="eastAsia"/>
          <w:sz w:val="18"/>
          <w:szCs w:val="18"/>
          <w:lang w:eastAsia="ko-KR"/>
        </w:rPr>
        <w:t>&lt;표 1&gt;에 정리된 선행연구를 종합하면, 다음과 같은 시사점을</w:t>
      </w:r>
      <w:r>
        <w:rPr>
          <w:rFonts w:ascii="조선신명조" w:eastAsia="조선신명조" w:hAnsiTheme="minorHAnsi" w:cs="맑은 고딕" w:hint="eastAsia"/>
          <w:sz w:val="18"/>
          <w:szCs w:val="18"/>
          <w:lang w:eastAsia="ko-KR"/>
        </w:rPr>
        <w:t xml:space="preserve"> </w:t>
      </w:r>
      <w:r w:rsidRPr="00734730">
        <w:rPr>
          <w:rFonts w:ascii="조선신명조" w:eastAsia="조선신명조" w:hAnsiTheme="minorHAnsi" w:cs="맑은 고딕" w:hint="eastAsia"/>
          <w:sz w:val="18"/>
          <w:szCs w:val="18"/>
          <w:lang w:eastAsia="ko-KR"/>
        </w:rPr>
        <w:t>도출할 수 있다.</w:t>
      </w:r>
      <w:r>
        <w:rPr>
          <w:rFonts w:ascii="조선신명조" w:eastAsia="조선신명조" w:hAnsiTheme="minorHAnsi" w:cs="맑은 고딕" w:hint="eastAsia"/>
          <w:sz w:val="18"/>
          <w:szCs w:val="18"/>
          <w:lang w:eastAsia="ko-KR"/>
        </w:rPr>
        <w:t xml:space="preserve"> </w:t>
      </w:r>
      <w:r w:rsidRPr="00734730">
        <w:rPr>
          <w:rFonts w:ascii="조선신명조" w:eastAsia="조선신명조" w:hAnsiTheme="minorHAnsi" w:cs="맑은 고딕" w:hint="eastAsia"/>
          <w:sz w:val="18"/>
          <w:szCs w:val="18"/>
          <w:lang w:eastAsia="ko-KR"/>
        </w:rPr>
        <w:t>첫째, 환율 예측에서는 여전히 금리, 물가, 무역수지, 원자재 가격, 주가지수 등 거시경제 및 금융 변수가 핵심적 설명 변수로 기능하고 있다.</w:t>
      </w:r>
      <w:r>
        <w:rPr>
          <w:rFonts w:ascii="조선신명조" w:eastAsia="조선신명조" w:hAnsiTheme="minorHAnsi" w:cs="맑은 고딕" w:hint="eastAsia"/>
          <w:sz w:val="18"/>
          <w:szCs w:val="18"/>
          <w:lang w:eastAsia="ko-KR"/>
        </w:rPr>
        <w:t xml:space="preserve"> </w:t>
      </w:r>
      <w:r w:rsidRPr="00734730">
        <w:rPr>
          <w:rFonts w:ascii="조선신명조" w:eastAsia="조선신명조" w:hAnsiTheme="minorHAnsi" w:cs="맑은 고딕" w:hint="eastAsia"/>
          <w:sz w:val="18"/>
          <w:szCs w:val="18"/>
          <w:lang w:eastAsia="ko-KR"/>
        </w:rPr>
        <w:t>둘째, 최근 연구들은 뉴스, 투자자 게시글, 댓글 등 비정형 텍스트 데이터에서 추출한 감정 점수를 독립변수로 추가하여 예측 성능을 향상시키고 있으며, 이는 금융시장 예측에서 시장 심리 변수의 중요성을 뒷받침한다.</w:t>
      </w:r>
      <w:r>
        <w:rPr>
          <w:rFonts w:ascii="조선신명조" w:eastAsia="조선신명조" w:hAnsiTheme="minorHAnsi" w:cs="맑은 고딕" w:hint="eastAsia"/>
          <w:sz w:val="18"/>
          <w:szCs w:val="18"/>
          <w:lang w:eastAsia="ko-KR"/>
        </w:rPr>
        <w:t xml:space="preserve"> </w:t>
      </w:r>
      <w:r w:rsidRPr="00734730">
        <w:rPr>
          <w:rFonts w:ascii="조선신명조" w:eastAsia="조선신명조" w:hAnsiTheme="minorHAnsi" w:cs="맑은 고딕" w:hint="eastAsia"/>
          <w:sz w:val="18"/>
          <w:szCs w:val="18"/>
          <w:lang w:eastAsia="ko-KR"/>
        </w:rPr>
        <w:t xml:space="preserve">셋째, 감성 분석을 결합한 환율 예측 연구는 아직 초기 단계에 있으나, </w:t>
      </w:r>
      <w:proofErr w:type="spellStart"/>
      <w:r w:rsidRPr="00734730">
        <w:rPr>
          <w:rFonts w:ascii="조선신명조" w:eastAsia="조선신명조" w:hAnsiTheme="minorHAnsi" w:cs="맑은 고딕" w:hint="eastAsia"/>
          <w:sz w:val="18"/>
          <w:szCs w:val="18"/>
          <w:lang w:eastAsia="ko-KR"/>
        </w:rPr>
        <w:t>뉴스·댓글</w:t>
      </w:r>
      <w:proofErr w:type="spellEnd"/>
      <w:r w:rsidRPr="00734730">
        <w:rPr>
          <w:rFonts w:ascii="조선신명조" w:eastAsia="조선신명조" w:hAnsiTheme="minorHAnsi" w:cs="맑은 고딕" w:hint="eastAsia"/>
          <w:sz w:val="18"/>
          <w:szCs w:val="18"/>
          <w:lang w:eastAsia="ko-KR"/>
        </w:rPr>
        <w:t xml:space="preserve"> 감성과 같은 심리 변수의 확장적 활용 가능성이 크다는 점에서 향후 연구 방향성을 제시한다.</w:t>
      </w:r>
      <w:r>
        <w:rPr>
          <w:rFonts w:ascii="조선신명조" w:eastAsia="조선신명조" w:hAnsiTheme="minorHAnsi" w:cs="맑은 고딕" w:hint="eastAsia"/>
          <w:sz w:val="18"/>
          <w:szCs w:val="18"/>
          <w:lang w:eastAsia="ko-KR"/>
        </w:rPr>
        <w:t xml:space="preserve"> </w:t>
      </w:r>
      <w:r w:rsidRPr="00734730">
        <w:rPr>
          <w:rFonts w:ascii="조선신명조" w:eastAsia="조선신명조" w:hAnsiTheme="minorHAnsi" w:cs="맑은 고딕" w:hint="eastAsia"/>
          <w:sz w:val="18"/>
          <w:szCs w:val="18"/>
          <w:lang w:eastAsia="ko-KR"/>
        </w:rPr>
        <w:t>따라서 본 연구는 이러한 시사점을 바탕으로, 거시경제 변수와 함께 GDELT 이벤트 톤, 뉴스 감성</w:t>
      </w:r>
      <w:r w:rsidR="00040706">
        <w:rPr>
          <w:rFonts w:ascii="조선신명조" w:eastAsia="조선신명조" w:hAnsiTheme="minorHAnsi" w:cs="맑은 고딕" w:hint="eastAsia"/>
          <w:sz w:val="18"/>
          <w:szCs w:val="18"/>
          <w:lang w:eastAsia="ko-KR"/>
        </w:rPr>
        <w:t xml:space="preserve"> 분석</w:t>
      </w:r>
      <w:r w:rsidRPr="00734730">
        <w:rPr>
          <w:rFonts w:ascii="조선신명조" w:eastAsia="조선신명조" w:hAnsiTheme="minorHAnsi" w:cs="맑은 고딕" w:hint="eastAsia"/>
          <w:sz w:val="18"/>
          <w:szCs w:val="18"/>
          <w:lang w:eastAsia="ko-KR"/>
        </w:rPr>
        <w:t>을 통합한 딥러닝 기반 원/달러 환율 예측 모델을 제안한다. 이를 통해 환율 변동성을 설명할 수 있는 새로운 변수를 발굴하고, 기존 연구 대비 예측 정확도를 향상시키고자 한다.</w:t>
      </w:r>
    </w:p>
    <w:p w14:paraId="69A9F96A" w14:textId="77777777" w:rsidR="006675C9" w:rsidRPr="009911B6" w:rsidRDefault="006675C9" w:rsidP="006675C9">
      <w:pPr>
        <w:pBdr>
          <w:top w:val="nil"/>
          <w:left w:val="nil"/>
          <w:bottom w:val="nil"/>
          <w:right w:val="nil"/>
          <w:between w:val="nil"/>
        </w:pBdr>
        <w:spacing w:before="53" w:line="252" w:lineRule="auto"/>
        <w:jc w:val="both"/>
        <w:rPr>
          <w:rFonts w:ascii="조선신명조" w:eastAsia="조선신명조" w:hAnsi="맑은 고딕" w:cs="맑은 고딕"/>
          <w:sz w:val="31"/>
          <w:szCs w:val="24"/>
          <w:lang w:eastAsia="ko-KR"/>
        </w:rPr>
        <w:sectPr w:rsidR="006675C9" w:rsidRPr="009911B6" w:rsidSect="00D95A4E">
          <w:pgSz w:w="11910" w:h="16840"/>
          <w:pgMar w:top="1580" w:right="1180" w:bottom="2040" w:left="1180" w:header="0" w:footer="1849" w:gutter="0"/>
          <w:cols w:space="720"/>
        </w:sectPr>
      </w:pPr>
    </w:p>
    <w:p w14:paraId="29EC7806" w14:textId="77777777" w:rsidR="006675C9" w:rsidRDefault="006675C9" w:rsidP="0056600E">
      <w:pPr>
        <w:pBdr>
          <w:top w:val="nil"/>
          <w:left w:val="nil"/>
          <w:bottom w:val="nil"/>
          <w:right w:val="nil"/>
          <w:between w:val="nil"/>
        </w:pBdr>
        <w:spacing w:before="53" w:line="252" w:lineRule="auto"/>
        <w:jc w:val="both"/>
        <w:rPr>
          <w:rFonts w:ascii="조선신명조" w:eastAsia="조선신명조" w:hAnsi="맑은 고딕" w:cs="맑은 고딕"/>
          <w:sz w:val="18"/>
          <w:szCs w:val="18"/>
          <w:lang w:eastAsia="ko-KR"/>
        </w:rPr>
      </w:pPr>
    </w:p>
    <w:p w14:paraId="00C9CACB" w14:textId="037D0AFD" w:rsidR="006675C9" w:rsidRDefault="0056600E" w:rsidP="0056600E">
      <w:pPr>
        <w:pBdr>
          <w:top w:val="nil"/>
          <w:left w:val="nil"/>
          <w:bottom w:val="nil"/>
          <w:right w:val="nil"/>
          <w:between w:val="nil"/>
        </w:pBdr>
        <w:spacing w:before="53" w:line="252" w:lineRule="auto"/>
        <w:jc w:val="both"/>
        <w:rPr>
          <w:rFonts w:ascii="조선신명조" w:eastAsia="조선신명조" w:hAnsi="맑은 고딕" w:cs="맑은 고딕"/>
          <w:b/>
          <w:bCs/>
          <w:sz w:val="18"/>
          <w:szCs w:val="18"/>
          <w:lang w:eastAsia="ko-KR"/>
        </w:rPr>
      </w:pPr>
      <w:r w:rsidRPr="006675C9">
        <w:rPr>
          <w:rFonts w:ascii="조선신명조" w:eastAsia="조선신명조" w:hAnsi="맑은 고딕" w:cs="맑은 고딕" w:hint="eastAsia"/>
          <w:b/>
          <w:bCs/>
          <w:sz w:val="18"/>
          <w:szCs w:val="18"/>
          <w:lang w:eastAsia="ko-KR"/>
        </w:rPr>
        <w:t xml:space="preserve">&lt;표 1&gt; </w:t>
      </w:r>
      <w:r w:rsidR="00734730" w:rsidRPr="006675C9">
        <w:rPr>
          <w:rFonts w:ascii="조선신명조" w:eastAsia="조선신명조" w:hAnsi="맑은 고딕" w:cs="맑은 고딕" w:hint="eastAsia"/>
          <w:b/>
          <w:bCs/>
          <w:sz w:val="18"/>
          <w:szCs w:val="18"/>
          <w:lang w:eastAsia="ko-KR"/>
        </w:rPr>
        <w:t>환율 예측 및 주가 예측과 감</w:t>
      </w:r>
      <w:r w:rsidR="006675C9">
        <w:rPr>
          <w:rFonts w:ascii="조선신명조" w:eastAsia="조선신명조" w:hAnsi="맑은 고딕" w:cs="맑은 고딕" w:hint="eastAsia"/>
          <w:b/>
          <w:bCs/>
          <w:sz w:val="18"/>
          <w:szCs w:val="18"/>
          <w:lang w:eastAsia="ko-KR"/>
        </w:rPr>
        <w:t>성</w:t>
      </w:r>
      <w:r w:rsidR="00734730" w:rsidRPr="006675C9">
        <w:rPr>
          <w:rFonts w:ascii="조선신명조" w:eastAsia="조선신명조" w:hAnsi="맑은 고딕" w:cs="맑은 고딕" w:hint="eastAsia"/>
          <w:b/>
          <w:bCs/>
          <w:sz w:val="18"/>
          <w:szCs w:val="18"/>
          <w:lang w:eastAsia="ko-KR"/>
        </w:rPr>
        <w:t xml:space="preserve"> 분석을 활용한 </w:t>
      </w:r>
      <w:r w:rsidRPr="006675C9">
        <w:rPr>
          <w:rFonts w:ascii="조선신명조" w:eastAsia="조선신명조" w:hAnsi="맑은 고딕" w:cs="맑은 고딕" w:hint="eastAsia"/>
          <w:b/>
          <w:bCs/>
          <w:sz w:val="18"/>
          <w:szCs w:val="18"/>
          <w:lang w:eastAsia="ko-KR"/>
        </w:rPr>
        <w:t>선행연구</w:t>
      </w:r>
      <w:r w:rsidR="00734730" w:rsidRPr="006675C9">
        <w:rPr>
          <w:rFonts w:ascii="조선신명조" w:eastAsia="조선신명조" w:hAnsi="맑은 고딕" w:cs="맑은 고딕" w:hint="eastAsia"/>
          <w:b/>
          <w:bCs/>
          <w:sz w:val="18"/>
          <w:szCs w:val="18"/>
          <w:lang w:eastAsia="ko-KR"/>
        </w:rPr>
        <w:t xml:space="preserve"> 분석 방향과 성능 요약</w:t>
      </w:r>
    </w:p>
    <w:p w14:paraId="040802E2" w14:textId="77777777" w:rsidR="00665B3A" w:rsidRDefault="00665B3A" w:rsidP="0056600E">
      <w:pPr>
        <w:pBdr>
          <w:top w:val="nil"/>
          <w:left w:val="nil"/>
          <w:bottom w:val="nil"/>
          <w:right w:val="nil"/>
          <w:between w:val="nil"/>
        </w:pBdr>
        <w:spacing w:before="53" w:line="252" w:lineRule="auto"/>
        <w:jc w:val="both"/>
        <w:rPr>
          <w:rFonts w:ascii="조선신명조" w:eastAsia="조선신명조" w:hAnsi="맑은 고딕" w:cs="맑은 고딕"/>
          <w:b/>
          <w:bCs/>
          <w:sz w:val="18"/>
          <w:szCs w:val="18"/>
          <w:lang w:eastAsia="ko-KR"/>
        </w:rPr>
      </w:pPr>
    </w:p>
    <w:tbl>
      <w:tblPr>
        <w:tblStyle w:val="a9"/>
        <w:tblW w:w="0" w:type="auto"/>
        <w:tblLook w:val="04A0" w:firstRow="1" w:lastRow="0" w:firstColumn="1" w:lastColumn="0" w:noHBand="0" w:noVBand="1"/>
      </w:tblPr>
      <w:tblGrid>
        <w:gridCol w:w="825"/>
        <w:gridCol w:w="1174"/>
        <w:gridCol w:w="1269"/>
        <w:gridCol w:w="1237"/>
        <w:gridCol w:w="1995"/>
        <w:gridCol w:w="1887"/>
        <w:gridCol w:w="1153"/>
      </w:tblGrid>
      <w:tr w:rsidR="00665B3A" w14:paraId="1238D10C" w14:textId="77777777" w:rsidTr="004E5982">
        <w:tc>
          <w:tcPr>
            <w:tcW w:w="839" w:type="dxa"/>
            <w:shd w:val="clear" w:color="auto" w:fill="D9D9D9" w:themeFill="background1" w:themeFillShade="D9"/>
            <w:vAlign w:val="center"/>
          </w:tcPr>
          <w:p w14:paraId="5A27F8BD" w14:textId="40773C38"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연구</w:t>
            </w:r>
            <w:proofErr w:type="spellEnd"/>
            <w:r w:rsidRPr="00665B3A">
              <w:rPr>
                <w:rFonts w:ascii="조선신명조" w:eastAsia="조선신명조" w:hint="eastAsia"/>
                <w:sz w:val="14"/>
                <w:szCs w:val="14"/>
              </w:rPr>
              <w:t xml:space="preserve"> </w:t>
            </w:r>
            <w:proofErr w:type="spellStart"/>
            <w:r w:rsidRPr="00665B3A">
              <w:rPr>
                <w:rFonts w:ascii="조선신명조" w:eastAsia="조선신명조" w:hAnsi="맑은 고딕" w:cs="맑은 고딕" w:hint="eastAsia"/>
                <w:sz w:val="14"/>
                <w:szCs w:val="14"/>
              </w:rPr>
              <w:t>목적</w:t>
            </w:r>
            <w:proofErr w:type="spellEnd"/>
          </w:p>
        </w:tc>
        <w:tc>
          <w:tcPr>
            <w:tcW w:w="1033" w:type="dxa"/>
            <w:shd w:val="clear" w:color="auto" w:fill="D9D9D9" w:themeFill="background1" w:themeFillShade="D9"/>
            <w:vAlign w:val="center"/>
          </w:tcPr>
          <w:p w14:paraId="4A7E506A" w14:textId="7FD8968A"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연구자</w:t>
            </w:r>
            <w:proofErr w:type="spellEnd"/>
            <w:r w:rsidRPr="00665B3A">
              <w:rPr>
                <w:rFonts w:ascii="조선신명조" w:eastAsia="조선신명조" w:hint="eastAsia"/>
                <w:sz w:val="14"/>
                <w:szCs w:val="14"/>
              </w:rPr>
              <w:t>(</w:t>
            </w:r>
            <w:proofErr w:type="spellStart"/>
            <w:r w:rsidRPr="00665B3A">
              <w:rPr>
                <w:rFonts w:ascii="조선신명조" w:eastAsia="조선신명조" w:hAnsi="맑은 고딕" w:cs="맑은 고딕" w:hint="eastAsia"/>
                <w:sz w:val="14"/>
                <w:szCs w:val="14"/>
              </w:rPr>
              <w:t>연도</w:t>
            </w:r>
            <w:proofErr w:type="spellEnd"/>
            <w:r w:rsidRPr="00665B3A">
              <w:rPr>
                <w:rFonts w:ascii="조선신명조" w:eastAsia="조선신명조" w:hint="eastAsia"/>
                <w:sz w:val="14"/>
                <w:szCs w:val="14"/>
              </w:rPr>
              <w:t>)</w:t>
            </w:r>
          </w:p>
        </w:tc>
        <w:tc>
          <w:tcPr>
            <w:tcW w:w="1115" w:type="dxa"/>
            <w:shd w:val="clear" w:color="auto" w:fill="D9D9D9" w:themeFill="background1" w:themeFillShade="D9"/>
            <w:vAlign w:val="center"/>
          </w:tcPr>
          <w:p w14:paraId="6ADFBF9B" w14:textId="268B8149"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데이터</w:t>
            </w:r>
            <w:proofErr w:type="spellEnd"/>
            <w:r w:rsidRPr="00665B3A">
              <w:rPr>
                <w:rFonts w:ascii="조선신명조" w:eastAsia="조선신명조" w:hint="eastAsia"/>
                <w:sz w:val="14"/>
                <w:szCs w:val="14"/>
              </w:rPr>
              <w:t xml:space="preserve"> </w:t>
            </w:r>
            <w:proofErr w:type="spellStart"/>
            <w:r w:rsidRPr="00665B3A">
              <w:rPr>
                <w:rFonts w:ascii="조선신명조" w:eastAsia="조선신명조" w:hAnsi="맑은 고딕" w:cs="맑은 고딕" w:hint="eastAsia"/>
                <w:sz w:val="14"/>
                <w:szCs w:val="14"/>
              </w:rPr>
              <w:t>소스</w:t>
            </w:r>
            <w:proofErr w:type="spellEnd"/>
          </w:p>
        </w:tc>
        <w:tc>
          <w:tcPr>
            <w:tcW w:w="1062" w:type="dxa"/>
            <w:shd w:val="clear" w:color="auto" w:fill="D9D9D9" w:themeFill="background1" w:themeFillShade="D9"/>
            <w:vAlign w:val="center"/>
          </w:tcPr>
          <w:p w14:paraId="24C699FE" w14:textId="79CE399E"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데이터</w:t>
            </w:r>
            <w:proofErr w:type="spellEnd"/>
            <w:r w:rsidRPr="00665B3A">
              <w:rPr>
                <w:rFonts w:ascii="조선신명조" w:eastAsia="조선신명조" w:hint="eastAsia"/>
                <w:sz w:val="14"/>
                <w:szCs w:val="14"/>
              </w:rPr>
              <w:t xml:space="preserve"> </w:t>
            </w:r>
            <w:proofErr w:type="spellStart"/>
            <w:r w:rsidRPr="00665B3A">
              <w:rPr>
                <w:rFonts w:ascii="조선신명조" w:eastAsia="조선신명조" w:hAnsi="맑은 고딕" w:cs="맑은 고딕" w:hint="eastAsia"/>
                <w:sz w:val="14"/>
                <w:szCs w:val="14"/>
              </w:rPr>
              <w:t>기간</w:t>
            </w:r>
            <w:proofErr w:type="spellEnd"/>
          </w:p>
        </w:tc>
        <w:tc>
          <w:tcPr>
            <w:tcW w:w="2183" w:type="dxa"/>
            <w:shd w:val="clear" w:color="auto" w:fill="D9D9D9" w:themeFill="background1" w:themeFillShade="D9"/>
            <w:vAlign w:val="center"/>
          </w:tcPr>
          <w:p w14:paraId="720E6256" w14:textId="545811EE"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주요</w:t>
            </w:r>
            <w:proofErr w:type="spellEnd"/>
            <w:r w:rsidRPr="00665B3A">
              <w:rPr>
                <w:rFonts w:ascii="조선신명조" w:eastAsia="조선신명조" w:hint="eastAsia"/>
                <w:sz w:val="14"/>
                <w:szCs w:val="14"/>
              </w:rPr>
              <w:t xml:space="preserve"> </w:t>
            </w:r>
            <w:proofErr w:type="spellStart"/>
            <w:r w:rsidRPr="00665B3A">
              <w:rPr>
                <w:rFonts w:ascii="조선신명조" w:eastAsia="조선신명조" w:hAnsi="맑은 고딕" w:cs="맑은 고딕" w:hint="eastAsia"/>
                <w:sz w:val="14"/>
                <w:szCs w:val="14"/>
              </w:rPr>
              <w:t>독립변수</w:t>
            </w:r>
            <w:proofErr w:type="spellEnd"/>
          </w:p>
        </w:tc>
        <w:tc>
          <w:tcPr>
            <w:tcW w:w="2053" w:type="dxa"/>
            <w:shd w:val="clear" w:color="auto" w:fill="D9D9D9" w:themeFill="background1" w:themeFillShade="D9"/>
            <w:vAlign w:val="center"/>
          </w:tcPr>
          <w:p w14:paraId="2CDF7EDF" w14:textId="1B33B1F5"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방법론</w:t>
            </w:r>
            <w:proofErr w:type="spellEnd"/>
          </w:p>
        </w:tc>
        <w:tc>
          <w:tcPr>
            <w:tcW w:w="1255" w:type="dxa"/>
            <w:shd w:val="clear" w:color="auto" w:fill="D9D9D9" w:themeFill="background1" w:themeFillShade="D9"/>
            <w:vAlign w:val="center"/>
          </w:tcPr>
          <w:p w14:paraId="1512EDC8" w14:textId="6A394B81"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성능</w:t>
            </w:r>
            <w:proofErr w:type="spellEnd"/>
          </w:p>
        </w:tc>
      </w:tr>
      <w:tr w:rsidR="00665B3A" w14:paraId="12983FA9" w14:textId="77777777" w:rsidTr="00665B3A">
        <w:tc>
          <w:tcPr>
            <w:tcW w:w="839" w:type="dxa"/>
            <w:vMerge w:val="restart"/>
            <w:vAlign w:val="center"/>
          </w:tcPr>
          <w:p w14:paraId="28B88676" w14:textId="331276FF"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Style w:val="af7"/>
                <w:rFonts w:ascii="조선신명조" w:eastAsia="조선신명조" w:hint="eastAsia"/>
                <w:b w:val="0"/>
                <w:bCs w:val="0"/>
                <w:sz w:val="14"/>
                <w:szCs w:val="14"/>
              </w:rPr>
              <w:t>환율</w:t>
            </w:r>
            <w:proofErr w:type="spellEnd"/>
            <w:r w:rsidRPr="00665B3A">
              <w:rPr>
                <w:rStyle w:val="af7"/>
                <w:rFonts w:ascii="조선신명조" w:eastAsia="조선신명조" w:hint="eastAsia"/>
                <w:b w:val="0"/>
                <w:bCs w:val="0"/>
                <w:sz w:val="14"/>
                <w:szCs w:val="14"/>
              </w:rPr>
              <w:t xml:space="preserve"> </w:t>
            </w:r>
            <w:proofErr w:type="spellStart"/>
            <w:r w:rsidRPr="00665B3A">
              <w:rPr>
                <w:rStyle w:val="af7"/>
                <w:rFonts w:ascii="조선신명조" w:eastAsia="조선신명조" w:hint="eastAsia"/>
                <w:b w:val="0"/>
                <w:bCs w:val="0"/>
                <w:sz w:val="14"/>
                <w:szCs w:val="14"/>
              </w:rPr>
              <w:t>예측</w:t>
            </w:r>
            <w:proofErr w:type="spellEnd"/>
          </w:p>
        </w:tc>
        <w:tc>
          <w:tcPr>
            <w:tcW w:w="1033" w:type="dxa"/>
            <w:vAlign w:val="center"/>
          </w:tcPr>
          <w:p w14:paraId="5E2F9392" w14:textId="77777777" w:rsidR="00665B3A" w:rsidRPr="00665B3A" w:rsidRDefault="00665B3A" w:rsidP="00665B3A">
            <w:pPr>
              <w:spacing w:before="53" w:line="252" w:lineRule="auto"/>
              <w:jc w:val="center"/>
              <w:rPr>
                <w:rFonts w:ascii="조선신명조" w:eastAsia="조선신명조"/>
                <w:sz w:val="14"/>
                <w:szCs w:val="14"/>
                <w:lang w:eastAsia="ko-KR"/>
              </w:rPr>
            </w:pPr>
            <w:proofErr w:type="spellStart"/>
            <w:r w:rsidRPr="00665B3A">
              <w:rPr>
                <w:rFonts w:ascii="조선신명조" w:eastAsia="조선신명조" w:hint="eastAsia"/>
                <w:sz w:val="14"/>
                <w:szCs w:val="14"/>
              </w:rPr>
              <w:t>Plakandaras</w:t>
            </w:r>
            <w:proofErr w:type="spellEnd"/>
            <w:r w:rsidRPr="00665B3A">
              <w:rPr>
                <w:rFonts w:ascii="조선신명조" w:eastAsia="조선신명조" w:hint="eastAsia"/>
                <w:sz w:val="14"/>
                <w:szCs w:val="14"/>
              </w:rPr>
              <w:t xml:space="preserve"> et al.(2015)</w:t>
            </w:r>
          </w:p>
          <w:p w14:paraId="4A0B332F" w14:textId="46E278F5"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[5]</w:t>
            </w:r>
          </w:p>
        </w:tc>
        <w:tc>
          <w:tcPr>
            <w:tcW w:w="1115" w:type="dxa"/>
            <w:vAlign w:val="center"/>
          </w:tcPr>
          <w:p w14:paraId="2AB77581" w14:textId="51B1DDA5"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미기재</w:t>
            </w:r>
            <w:proofErr w:type="spellEnd"/>
          </w:p>
        </w:tc>
        <w:tc>
          <w:tcPr>
            <w:tcW w:w="1062" w:type="dxa"/>
            <w:vAlign w:val="center"/>
          </w:tcPr>
          <w:p w14:paraId="5B23B120" w14:textId="2F90D943"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1999~2011</w:t>
            </w:r>
          </w:p>
        </w:tc>
        <w:tc>
          <w:tcPr>
            <w:tcW w:w="2183" w:type="dxa"/>
            <w:vAlign w:val="center"/>
          </w:tcPr>
          <w:p w14:paraId="034EFB9C" w14:textId="62EB9C68"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Ansi="맑은 고딕" w:cs="맑은 고딕" w:hint="eastAsia"/>
                <w:sz w:val="14"/>
                <w:szCs w:val="14"/>
                <w:lang w:eastAsia="ko-KR"/>
              </w:rPr>
              <w:t>원자재</w:t>
            </w:r>
            <w:r w:rsidRPr="00665B3A">
              <w:rPr>
                <w:rFonts w:ascii="조선신명조" w:eastAsia="조선신명조" w:hint="eastAsia"/>
                <w:sz w:val="14"/>
                <w:szCs w:val="14"/>
                <w:lang w:eastAsia="ko-KR"/>
              </w:rPr>
              <w:t xml:space="preserve">(19), </w:t>
            </w:r>
            <w:r w:rsidRPr="00665B3A">
              <w:rPr>
                <w:rFonts w:ascii="조선신명조" w:eastAsia="조선신명조" w:hAnsi="맑은 고딕" w:cs="맑은 고딕" w:hint="eastAsia"/>
                <w:sz w:val="14"/>
                <w:szCs w:val="14"/>
                <w:lang w:eastAsia="ko-KR"/>
              </w:rPr>
              <w:t>금속</w:t>
            </w:r>
            <w:r w:rsidRPr="00665B3A">
              <w:rPr>
                <w:rFonts w:ascii="조선신명조" w:eastAsia="조선신명조" w:hint="eastAsia"/>
                <w:sz w:val="14"/>
                <w:szCs w:val="14"/>
                <w:lang w:eastAsia="ko-KR"/>
              </w:rPr>
              <w:t xml:space="preserve">(10), </w:t>
            </w:r>
            <w:r w:rsidRPr="00665B3A">
              <w:rPr>
                <w:rFonts w:ascii="조선신명조" w:eastAsia="조선신명조" w:hAnsi="맑은 고딕" w:cs="맑은 고딕" w:hint="eastAsia"/>
                <w:sz w:val="14"/>
                <w:szCs w:val="14"/>
                <w:lang w:eastAsia="ko-KR"/>
              </w:rPr>
              <w:t>주가지수</w:t>
            </w:r>
            <w:r w:rsidRPr="00665B3A">
              <w:rPr>
                <w:rFonts w:ascii="조선신명조" w:eastAsia="조선신명조" w:hint="eastAsia"/>
                <w:sz w:val="14"/>
                <w:szCs w:val="14"/>
                <w:lang w:eastAsia="ko-KR"/>
              </w:rPr>
              <w:t xml:space="preserve">(7), </w:t>
            </w:r>
            <w:r w:rsidRPr="00665B3A">
              <w:rPr>
                <w:rFonts w:ascii="조선신명조" w:eastAsia="조선신명조" w:hAnsi="맑은 고딕" w:cs="맑은 고딕" w:hint="eastAsia"/>
                <w:sz w:val="14"/>
                <w:szCs w:val="14"/>
                <w:lang w:eastAsia="ko-KR"/>
              </w:rPr>
              <w:t>금리</w:t>
            </w:r>
            <w:r w:rsidRPr="00665B3A">
              <w:rPr>
                <w:rFonts w:ascii="조선신명조" w:eastAsia="조선신명조" w:hint="eastAsia"/>
                <w:sz w:val="14"/>
                <w:szCs w:val="14"/>
                <w:lang w:eastAsia="ko-KR"/>
              </w:rPr>
              <w:t xml:space="preserve">(11), </w:t>
            </w:r>
            <w:proofErr w:type="spellStart"/>
            <w:r w:rsidRPr="00665B3A">
              <w:rPr>
                <w:rFonts w:ascii="조선신명조" w:eastAsia="조선신명조" w:hAnsi="맑은 고딕" w:cs="맑은 고딕" w:hint="eastAsia"/>
                <w:sz w:val="14"/>
                <w:szCs w:val="14"/>
                <w:lang w:eastAsia="ko-KR"/>
              </w:rPr>
              <w:t>무역</w:t>
            </w:r>
            <w:r w:rsidRPr="00665B3A">
              <w:rPr>
                <w:rFonts w:ascii="조선신명조" w:eastAsia="조선신명조" w:hint="eastAsia"/>
                <w:sz w:val="14"/>
                <w:szCs w:val="14"/>
                <w:lang w:eastAsia="ko-KR"/>
              </w:rPr>
              <w:t>·</w:t>
            </w:r>
            <w:r w:rsidRPr="00665B3A">
              <w:rPr>
                <w:rFonts w:ascii="조선신명조" w:eastAsia="조선신명조" w:hAnsi="맑은 고딕" w:cs="맑은 고딕" w:hint="eastAsia"/>
                <w:sz w:val="14"/>
                <w:szCs w:val="14"/>
                <w:lang w:eastAsia="ko-KR"/>
              </w:rPr>
              <w:t>거시지표</w:t>
            </w:r>
            <w:proofErr w:type="spellEnd"/>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등</w:t>
            </w:r>
          </w:p>
        </w:tc>
        <w:tc>
          <w:tcPr>
            <w:tcW w:w="2053" w:type="dxa"/>
            <w:vAlign w:val="center"/>
          </w:tcPr>
          <w:p w14:paraId="08174121" w14:textId="03DC1D0C"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 xml:space="preserve">ARIMA, GARCH, AR-NN, MARS-NN, SVR, EEMD </w:t>
            </w:r>
            <w:proofErr w:type="spellStart"/>
            <w:r w:rsidRPr="00665B3A">
              <w:rPr>
                <w:rFonts w:ascii="조선신명조" w:eastAsia="조선신명조" w:hAnsi="맑은 고딕" w:cs="맑은 고딕" w:hint="eastAsia"/>
                <w:sz w:val="14"/>
                <w:szCs w:val="14"/>
              </w:rPr>
              <w:t>결합</w:t>
            </w:r>
            <w:proofErr w:type="spellEnd"/>
          </w:p>
        </w:tc>
        <w:tc>
          <w:tcPr>
            <w:tcW w:w="1255" w:type="dxa"/>
            <w:vAlign w:val="center"/>
          </w:tcPr>
          <w:p w14:paraId="7F2A3DF8" w14:textId="2E5311FA"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일간</w:t>
            </w:r>
            <w:proofErr w:type="spellEnd"/>
            <w:r w:rsidRPr="00665B3A">
              <w:rPr>
                <w:rFonts w:ascii="조선신명조" w:eastAsia="조선신명조" w:hint="eastAsia"/>
                <w:sz w:val="14"/>
                <w:szCs w:val="14"/>
              </w:rPr>
              <w:t xml:space="preserve">: EEMD-MARS-SVR, MARS-NN </w:t>
            </w:r>
            <w:proofErr w:type="spellStart"/>
            <w:r w:rsidRPr="00665B3A">
              <w:rPr>
                <w:rFonts w:ascii="조선신명조" w:eastAsia="조선신명조" w:hAnsi="맑은 고딕" w:cs="맑은 고딕" w:hint="eastAsia"/>
                <w:sz w:val="14"/>
                <w:szCs w:val="14"/>
              </w:rPr>
              <w:t>우수</w:t>
            </w:r>
            <w:proofErr w:type="spellEnd"/>
            <w:r w:rsidRPr="00665B3A">
              <w:rPr>
                <w:rFonts w:ascii="조선신명조" w:eastAsia="조선신명조" w:hint="eastAsia"/>
                <w:sz w:val="14"/>
                <w:szCs w:val="14"/>
              </w:rPr>
              <w:t xml:space="preserve"> / </w:t>
            </w:r>
            <w:proofErr w:type="spellStart"/>
            <w:r w:rsidRPr="00665B3A">
              <w:rPr>
                <w:rFonts w:ascii="조선신명조" w:eastAsia="조선신명조" w:hAnsi="맑은 고딕" w:cs="맑은 고딕" w:hint="eastAsia"/>
                <w:sz w:val="14"/>
                <w:szCs w:val="14"/>
              </w:rPr>
              <w:t>월간</w:t>
            </w:r>
            <w:proofErr w:type="spellEnd"/>
            <w:r w:rsidRPr="00665B3A">
              <w:rPr>
                <w:rFonts w:ascii="조선신명조" w:eastAsia="조선신명조" w:hint="eastAsia"/>
                <w:sz w:val="14"/>
                <w:szCs w:val="14"/>
              </w:rPr>
              <w:t xml:space="preserve">: EEMD-AR-SVR </w:t>
            </w:r>
            <w:proofErr w:type="spellStart"/>
            <w:r w:rsidRPr="00665B3A">
              <w:rPr>
                <w:rFonts w:ascii="조선신명조" w:eastAsia="조선신명조" w:hAnsi="맑은 고딕" w:cs="맑은 고딕" w:hint="eastAsia"/>
                <w:sz w:val="14"/>
                <w:szCs w:val="14"/>
              </w:rPr>
              <w:t>우수</w:t>
            </w:r>
            <w:proofErr w:type="spellEnd"/>
          </w:p>
        </w:tc>
      </w:tr>
      <w:tr w:rsidR="00665B3A" w14:paraId="5125B28D" w14:textId="77777777" w:rsidTr="00665B3A">
        <w:tc>
          <w:tcPr>
            <w:tcW w:w="839" w:type="dxa"/>
            <w:vMerge/>
            <w:vAlign w:val="center"/>
          </w:tcPr>
          <w:p w14:paraId="75CEE23A" w14:textId="77777777"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
        </w:tc>
        <w:tc>
          <w:tcPr>
            <w:tcW w:w="1033" w:type="dxa"/>
            <w:vAlign w:val="center"/>
          </w:tcPr>
          <w:p w14:paraId="0AA0F64A" w14:textId="77777777" w:rsidR="00665B3A" w:rsidRPr="00665B3A" w:rsidRDefault="00665B3A" w:rsidP="00665B3A">
            <w:pPr>
              <w:spacing w:before="53" w:line="252" w:lineRule="auto"/>
              <w:jc w:val="center"/>
              <w:rPr>
                <w:rFonts w:ascii="조선신명조" w:eastAsia="조선신명조"/>
                <w:sz w:val="14"/>
                <w:szCs w:val="14"/>
                <w:lang w:eastAsia="ko-KR"/>
              </w:rPr>
            </w:pPr>
            <w:proofErr w:type="spellStart"/>
            <w:r w:rsidRPr="00665B3A">
              <w:rPr>
                <w:rFonts w:ascii="조선신명조" w:eastAsia="조선신명조" w:hAnsi="맑은 고딕" w:cs="맑은 고딕" w:hint="eastAsia"/>
                <w:sz w:val="14"/>
                <w:szCs w:val="14"/>
              </w:rPr>
              <w:t>임현욱</w:t>
            </w:r>
            <w:proofErr w:type="spellEnd"/>
            <w:r w:rsidRPr="00665B3A">
              <w:rPr>
                <w:rFonts w:ascii="조선신명조" w:eastAsia="조선신명조" w:hint="eastAsia"/>
                <w:sz w:val="14"/>
                <w:szCs w:val="14"/>
              </w:rPr>
              <w:t xml:space="preserve"> </w:t>
            </w:r>
            <w:r w:rsidRPr="00665B3A">
              <w:rPr>
                <w:rFonts w:ascii="조선신명조" w:eastAsia="조선신명조" w:hAnsi="맑은 고딕" w:cs="맑은 고딕" w:hint="eastAsia"/>
                <w:sz w:val="14"/>
                <w:szCs w:val="14"/>
              </w:rPr>
              <w:t>외</w:t>
            </w:r>
            <w:r w:rsidRPr="00665B3A">
              <w:rPr>
                <w:rFonts w:ascii="조선신명조" w:eastAsia="조선신명조" w:hint="eastAsia"/>
                <w:sz w:val="14"/>
                <w:szCs w:val="14"/>
              </w:rPr>
              <w:t>(2021)</w:t>
            </w:r>
          </w:p>
          <w:p w14:paraId="1CC9AEE1" w14:textId="43364F79"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[6]</w:t>
            </w:r>
          </w:p>
        </w:tc>
        <w:tc>
          <w:tcPr>
            <w:tcW w:w="1115" w:type="dxa"/>
            <w:vAlign w:val="center"/>
          </w:tcPr>
          <w:p w14:paraId="00469F1F" w14:textId="55C4F18F"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lang w:eastAsia="ko-KR"/>
              </w:rPr>
              <w:t>연합인포맥스</w:t>
            </w:r>
            <w:proofErr w:type="spellEnd"/>
            <w:r w:rsidRPr="00665B3A">
              <w:rPr>
                <w:rFonts w:ascii="조선신명조" w:eastAsia="조선신명조" w:hint="eastAsia"/>
                <w:sz w:val="14"/>
                <w:szCs w:val="14"/>
                <w:lang w:eastAsia="ko-KR"/>
              </w:rPr>
              <w:t>, Bloomberg</w:t>
            </w:r>
          </w:p>
        </w:tc>
        <w:tc>
          <w:tcPr>
            <w:tcW w:w="1062" w:type="dxa"/>
            <w:vAlign w:val="center"/>
          </w:tcPr>
          <w:p w14:paraId="30531046" w14:textId="7F73D084"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2008~2020</w:t>
            </w:r>
          </w:p>
        </w:tc>
        <w:tc>
          <w:tcPr>
            <w:tcW w:w="2183" w:type="dxa"/>
            <w:vAlign w:val="center"/>
          </w:tcPr>
          <w:p w14:paraId="7DA4271E" w14:textId="1913426E"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 xml:space="preserve">IRS </w:t>
            </w:r>
            <w:r w:rsidRPr="00665B3A">
              <w:rPr>
                <w:rFonts w:ascii="조선신명조" w:eastAsia="조선신명조" w:hAnsi="맑은 고딕" w:cs="맑은 고딕" w:hint="eastAsia"/>
                <w:sz w:val="14"/>
                <w:szCs w:val="14"/>
                <w:lang w:eastAsia="ko-KR"/>
              </w:rPr>
              <w:t>금리</w:t>
            </w:r>
            <w:r w:rsidRPr="00665B3A">
              <w:rPr>
                <w:rFonts w:ascii="조선신명조" w:eastAsia="조선신명조" w:hint="eastAsia"/>
                <w:sz w:val="14"/>
                <w:szCs w:val="14"/>
                <w:lang w:eastAsia="ko-KR"/>
              </w:rPr>
              <w:t xml:space="preserve">, KTB </w:t>
            </w:r>
            <w:r w:rsidRPr="00665B3A">
              <w:rPr>
                <w:rFonts w:ascii="조선신명조" w:eastAsia="조선신명조" w:hAnsi="맑은 고딕" w:cs="맑은 고딕" w:hint="eastAsia"/>
                <w:sz w:val="14"/>
                <w:szCs w:val="14"/>
                <w:lang w:eastAsia="ko-KR"/>
              </w:rPr>
              <w:t>수익률</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본드</w:t>
            </w:r>
            <w:r w:rsidRPr="00665B3A">
              <w:rPr>
                <w:rFonts w:ascii="조선신명조" w:eastAsia="조선신명조" w:hint="eastAsia"/>
                <w:sz w:val="14"/>
                <w:szCs w:val="14"/>
                <w:lang w:eastAsia="ko-KR"/>
              </w:rPr>
              <w:t xml:space="preserve"> </w:t>
            </w:r>
            <w:proofErr w:type="spellStart"/>
            <w:r w:rsidRPr="00665B3A">
              <w:rPr>
                <w:rFonts w:ascii="조선신명조" w:eastAsia="조선신명조" w:hAnsi="맑은 고딕" w:cs="맑은 고딕" w:hint="eastAsia"/>
                <w:sz w:val="14"/>
                <w:szCs w:val="14"/>
                <w:lang w:eastAsia="ko-KR"/>
              </w:rPr>
              <w:t>스왑</w:t>
            </w:r>
            <w:proofErr w:type="spellEnd"/>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스프레드</w:t>
            </w:r>
          </w:p>
        </w:tc>
        <w:tc>
          <w:tcPr>
            <w:tcW w:w="2053" w:type="dxa"/>
            <w:vAlign w:val="center"/>
          </w:tcPr>
          <w:p w14:paraId="1D7DA263" w14:textId="12E82DC9"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ANN, LR, DT</w:t>
            </w:r>
          </w:p>
        </w:tc>
        <w:tc>
          <w:tcPr>
            <w:tcW w:w="1255" w:type="dxa"/>
            <w:vAlign w:val="center"/>
          </w:tcPr>
          <w:p w14:paraId="77CB666F" w14:textId="703137DB"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 xml:space="preserve">ANN </w:t>
            </w:r>
            <w:proofErr w:type="spellStart"/>
            <w:r w:rsidRPr="00665B3A">
              <w:rPr>
                <w:rFonts w:ascii="조선신명조" w:eastAsia="조선신명조" w:hAnsi="맑은 고딕" w:cs="맑은 고딕" w:hint="eastAsia"/>
                <w:sz w:val="14"/>
                <w:szCs w:val="14"/>
              </w:rPr>
              <w:t>평균</w:t>
            </w:r>
            <w:proofErr w:type="spellEnd"/>
            <w:r w:rsidRPr="00665B3A">
              <w:rPr>
                <w:rFonts w:ascii="조선신명조" w:eastAsia="조선신명조" w:hint="eastAsia"/>
                <w:sz w:val="14"/>
                <w:szCs w:val="14"/>
              </w:rPr>
              <w:t xml:space="preserve"> Hit Ratio 50.96%</w:t>
            </w:r>
          </w:p>
        </w:tc>
      </w:tr>
      <w:tr w:rsidR="00665B3A" w14:paraId="238B47B7" w14:textId="77777777" w:rsidTr="00665B3A">
        <w:tc>
          <w:tcPr>
            <w:tcW w:w="839" w:type="dxa"/>
            <w:vMerge/>
            <w:vAlign w:val="center"/>
          </w:tcPr>
          <w:p w14:paraId="2E3F9960" w14:textId="77777777"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
        </w:tc>
        <w:tc>
          <w:tcPr>
            <w:tcW w:w="1033" w:type="dxa"/>
            <w:vAlign w:val="center"/>
          </w:tcPr>
          <w:p w14:paraId="6D2A0D34" w14:textId="77777777" w:rsidR="00665B3A" w:rsidRPr="00665B3A" w:rsidRDefault="00665B3A" w:rsidP="00665B3A">
            <w:pPr>
              <w:spacing w:before="53" w:line="252" w:lineRule="auto"/>
              <w:jc w:val="center"/>
              <w:rPr>
                <w:rFonts w:ascii="조선신명조" w:eastAsia="조선신명조"/>
                <w:sz w:val="14"/>
                <w:szCs w:val="14"/>
                <w:lang w:eastAsia="ko-KR"/>
              </w:rPr>
            </w:pPr>
            <w:r w:rsidRPr="00665B3A">
              <w:rPr>
                <w:rFonts w:ascii="조선신명조" w:eastAsia="조선신명조" w:hint="eastAsia"/>
                <w:sz w:val="14"/>
                <w:szCs w:val="14"/>
              </w:rPr>
              <w:t>Cao et al.(2020)</w:t>
            </w:r>
          </w:p>
          <w:p w14:paraId="58EBBCA8" w14:textId="7A2D5953"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[7]</w:t>
            </w:r>
          </w:p>
        </w:tc>
        <w:tc>
          <w:tcPr>
            <w:tcW w:w="1115" w:type="dxa"/>
            <w:vAlign w:val="center"/>
          </w:tcPr>
          <w:p w14:paraId="66B16F7E" w14:textId="3BAFB6A0"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미기재</w:t>
            </w:r>
            <w:proofErr w:type="spellEnd"/>
          </w:p>
        </w:tc>
        <w:tc>
          <w:tcPr>
            <w:tcW w:w="1062" w:type="dxa"/>
            <w:vAlign w:val="center"/>
          </w:tcPr>
          <w:p w14:paraId="400F1548" w14:textId="5EFDDE68"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2016.6~2019.4</w:t>
            </w:r>
          </w:p>
        </w:tc>
        <w:tc>
          <w:tcPr>
            <w:tcW w:w="2183" w:type="dxa"/>
            <w:vAlign w:val="center"/>
          </w:tcPr>
          <w:p w14:paraId="1DB04333" w14:textId="4C4A2428"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Ansi="맑은 고딕" w:cs="맑은 고딕" w:hint="eastAsia"/>
                <w:sz w:val="14"/>
                <w:szCs w:val="14"/>
                <w:lang w:eastAsia="ko-KR"/>
              </w:rPr>
              <w:t>유가</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금값</w:t>
            </w:r>
            <w:r w:rsidRPr="00665B3A">
              <w:rPr>
                <w:rFonts w:ascii="조선신명조" w:eastAsia="조선신명조" w:hint="eastAsia"/>
                <w:sz w:val="14"/>
                <w:szCs w:val="14"/>
                <w:lang w:eastAsia="ko-KR"/>
              </w:rPr>
              <w:t xml:space="preserve">, CPI, PPI, </w:t>
            </w:r>
            <w:r w:rsidRPr="00665B3A">
              <w:rPr>
                <w:rFonts w:ascii="조선신명조" w:eastAsia="조선신명조" w:hAnsi="맑은 고딕" w:cs="맑은 고딕" w:hint="eastAsia"/>
                <w:sz w:val="14"/>
                <w:szCs w:val="14"/>
                <w:lang w:eastAsia="ko-KR"/>
              </w:rPr>
              <w:t>산업생산</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기준금리</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무역수지</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정책</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불확실성</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지수</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등</w:t>
            </w:r>
          </w:p>
        </w:tc>
        <w:tc>
          <w:tcPr>
            <w:tcW w:w="2053" w:type="dxa"/>
            <w:vAlign w:val="center"/>
          </w:tcPr>
          <w:p w14:paraId="0E0EBF6A" w14:textId="5359ED58"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ARIMA, SVR, CNN, LSTM, DC-LSTM</w:t>
            </w:r>
          </w:p>
        </w:tc>
        <w:tc>
          <w:tcPr>
            <w:tcW w:w="1255" w:type="dxa"/>
            <w:vAlign w:val="center"/>
          </w:tcPr>
          <w:p w14:paraId="66D20EB6" w14:textId="3BF32881"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DC-LSTM MAE 0.0145</w:t>
            </w:r>
          </w:p>
        </w:tc>
      </w:tr>
      <w:tr w:rsidR="00665B3A" w14:paraId="279293A2" w14:textId="77777777" w:rsidTr="00665B3A">
        <w:tc>
          <w:tcPr>
            <w:tcW w:w="839" w:type="dxa"/>
            <w:vMerge/>
            <w:vAlign w:val="center"/>
          </w:tcPr>
          <w:p w14:paraId="314B0B07" w14:textId="77777777"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
        </w:tc>
        <w:tc>
          <w:tcPr>
            <w:tcW w:w="1033" w:type="dxa"/>
            <w:vAlign w:val="center"/>
          </w:tcPr>
          <w:p w14:paraId="10C53488" w14:textId="77777777" w:rsidR="00665B3A" w:rsidRPr="00665B3A" w:rsidRDefault="00665B3A" w:rsidP="00665B3A">
            <w:pPr>
              <w:spacing w:before="53" w:line="252" w:lineRule="auto"/>
              <w:jc w:val="center"/>
              <w:rPr>
                <w:rFonts w:ascii="조선신명조" w:eastAsia="조선신명조"/>
                <w:sz w:val="14"/>
                <w:szCs w:val="14"/>
                <w:lang w:eastAsia="ko-KR"/>
              </w:rPr>
            </w:pPr>
            <w:r w:rsidRPr="00665B3A">
              <w:rPr>
                <w:rFonts w:ascii="조선신명조" w:eastAsia="조선신명조" w:hint="eastAsia"/>
                <w:sz w:val="14"/>
                <w:szCs w:val="14"/>
              </w:rPr>
              <w:t>Qureshi(2025)</w:t>
            </w:r>
          </w:p>
          <w:p w14:paraId="26F2D353" w14:textId="4FDA5D23"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[8]</w:t>
            </w:r>
          </w:p>
        </w:tc>
        <w:tc>
          <w:tcPr>
            <w:tcW w:w="1115" w:type="dxa"/>
            <w:vAlign w:val="center"/>
          </w:tcPr>
          <w:p w14:paraId="4CA1F171" w14:textId="28C62418"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 xml:space="preserve">FRED, IMF, World Bank </w:t>
            </w:r>
            <w:r w:rsidRPr="00665B3A">
              <w:rPr>
                <w:rFonts w:ascii="조선신명조" w:eastAsia="조선신명조" w:hAnsi="맑은 고딕" w:cs="맑은 고딕" w:hint="eastAsia"/>
                <w:sz w:val="14"/>
                <w:szCs w:val="14"/>
              </w:rPr>
              <w:t>등</w:t>
            </w:r>
          </w:p>
        </w:tc>
        <w:tc>
          <w:tcPr>
            <w:tcW w:w="1062" w:type="dxa"/>
            <w:vAlign w:val="center"/>
          </w:tcPr>
          <w:p w14:paraId="7BB8512A" w14:textId="54637121"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2015~2023</w:t>
            </w:r>
          </w:p>
        </w:tc>
        <w:tc>
          <w:tcPr>
            <w:tcW w:w="2183" w:type="dxa"/>
            <w:vAlign w:val="center"/>
          </w:tcPr>
          <w:p w14:paraId="690EC5A5" w14:textId="05F7D29D"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Ansi="맑은 고딕" w:cs="맑은 고딕" w:hint="eastAsia"/>
                <w:sz w:val="14"/>
                <w:szCs w:val="14"/>
                <w:lang w:eastAsia="ko-KR"/>
              </w:rPr>
              <w:t>금리</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인플레이션율</w:t>
            </w:r>
            <w:r w:rsidRPr="00665B3A">
              <w:rPr>
                <w:rFonts w:ascii="조선신명조" w:eastAsia="조선신명조" w:hint="eastAsia"/>
                <w:sz w:val="14"/>
                <w:szCs w:val="14"/>
                <w:lang w:eastAsia="ko-KR"/>
              </w:rPr>
              <w:t xml:space="preserve">, GDP </w:t>
            </w:r>
            <w:r w:rsidRPr="00665B3A">
              <w:rPr>
                <w:rFonts w:ascii="조선신명조" w:eastAsia="조선신명조" w:hAnsi="맑은 고딕" w:cs="맑은 고딕" w:hint="eastAsia"/>
                <w:sz w:val="14"/>
                <w:szCs w:val="14"/>
                <w:lang w:eastAsia="ko-KR"/>
              </w:rPr>
              <w:t>성장률</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외환보유액</w:t>
            </w:r>
          </w:p>
        </w:tc>
        <w:tc>
          <w:tcPr>
            <w:tcW w:w="2053" w:type="dxa"/>
            <w:vAlign w:val="center"/>
          </w:tcPr>
          <w:p w14:paraId="76C141D9" w14:textId="0F57796D"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ARIMA, RW, RF, SVM</w:t>
            </w:r>
          </w:p>
        </w:tc>
        <w:tc>
          <w:tcPr>
            <w:tcW w:w="1255" w:type="dxa"/>
            <w:vAlign w:val="center"/>
          </w:tcPr>
          <w:p w14:paraId="6F082C26" w14:textId="29D9FA67"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RF RMSE 0.029</w:t>
            </w:r>
          </w:p>
        </w:tc>
      </w:tr>
      <w:tr w:rsidR="00665B3A" w14:paraId="22C54F03" w14:textId="77777777" w:rsidTr="00665B3A">
        <w:tc>
          <w:tcPr>
            <w:tcW w:w="839" w:type="dxa"/>
            <w:vMerge/>
            <w:vAlign w:val="center"/>
          </w:tcPr>
          <w:p w14:paraId="3D3681FF" w14:textId="77777777"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
        </w:tc>
        <w:tc>
          <w:tcPr>
            <w:tcW w:w="1033" w:type="dxa"/>
            <w:vAlign w:val="center"/>
          </w:tcPr>
          <w:p w14:paraId="16310426" w14:textId="77777777" w:rsidR="00665B3A" w:rsidRPr="00665B3A" w:rsidRDefault="00665B3A" w:rsidP="00665B3A">
            <w:pPr>
              <w:spacing w:before="53" w:line="252" w:lineRule="auto"/>
              <w:jc w:val="center"/>
              <w:rPr>
                <w:rFonts w:ascii="조선신명조" w:eastAsia="조선신명조"/>
                <w:sz w:val="14"/>
                <w:szCs w:val="14"/>
                <w:lang w:eastAsia="ko-KR"/>
              </w:rPr>
            </w:pPr>
            <w:r w:rsidRPr="00665B3A">
              <w:rPr>
                <w:rFonts w:ascii="조선신명조" w:eastAsia="조선신명조" w:hint="eastAsia"/>
                <w:sz w:val="14"/>
                <w:szCs w:val="14"/>
              </w:rPr>
              <w:t>Wang et al.(2021)</w:t>
            </w:r>
          </w:p>
          <w:p w14:paraId="6F25ECCD" w14:textId="545E7E36"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[9]</w:t>
            </w:r>
          </w:p>
        </w:tc>
        <w:tc>
          <w:tcPr>
            <w:tcW w:w="1115" w:type="dxa"/>
            <w:vAlign w:val="center"/>
          </w:tcPr>
          <w:p w14:paraId="1CFA5429" w14:textId="7643CC25"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Wind DB</w:t>
            </w:r>
          </w:p>
        </w:tc>
        <w:tc>
          <w:tcPr>
            <w:tcW w:w="1062" w:type="dxa"/>
            <w:vAlign w:val="center"/>
          </w:tcPr>
          <w:p w14:paraId="4A7B5AB9" w14:textId="21FBB00A"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2006~2020</w:t>
            </w:r>
          </w:p>
        </w:tc>
        <w:tc>
          <w:tcPr>
            <w:tcW w:w="2183" w:type="dxa"/>
            <w:vAlign w:val="center"/>
          </w:tcPr>
          <w:p w14:paraId="79543D07" w14:textId="4F9D2834"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 xml:space="preserve">USD/CNY, </w:t>
            </w:r>
            <w:r w:rsidRPr="00665B3A">
              <w:rPr>
                <w:rFonts w:ascii="조선신명조" w:eastAsia="조선신명조" w:hAnsi="맑은 고딕" w:cs="맑은 고딕" w:hint="eastAsia"/>
                <w:sz w:val="14"/>
                <w:szCs w:val="14"/>
                <w:lang w:eastAsia="ko-KR"/>
              </w:rPr>
              <w:t>나스닥</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다우</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상하이</w:t>
            </w:r>
            <w:r w:rsidRPr="00665B3A">
              <w:rPr>
                <w:rFonts w:ascii="조선신명조" w:eastAsia="조선신명조" w:hint="eastAsia"/>
                <w:sz w:val="14"/>
                <w:szCs w:val="14"/>
                <w:lang w:eastAsia="ko-KR"/>
              </w:rPr>
              <w:t xml:space="preserve">, </w:t>
            </w:r>
            <w:proofErr w:type="spellStart"/>
            <w:r w:rsidRPr="00665B3A">
              <w:rPr>
                <w:rFonts w:ascii="조선신명조" w:eastAsia="조선신명조" w:hAnsi="맑은 고딕" w:cs="맑은 고딕" w:hint="eastAsia"/>
                <w:sz w:val="14"/>
                <w:szCs w:val="14"/>
                <w:lang w:eastAsia="ko-KR"/>
              </w:rPr>
              <w:t>항셍</w:t>
            </w:r>
            <w:proofErr w:type="spellEnd"/>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등</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지수</w:t>
            </w:r>
          </w:p>
        </w:tc>
        <w:tc>
          <w:tcPr>
            <w:tcW w:w="2053" w:type="dxa"/>
            <w:vAlign w:val="center"/>
          </w:tcPr>
          <w:p w14:paraId="2FB61CDF" w14:textId="5B1C320C"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MLP, CNN, RNN, LSTM, CNN-LSTM, CNN-TLSTM</w:t>
            </w:r>
          </w:p>
        </w:tc>
        <w:tc>
          <w:tcPr>
            <w:tcW w:w="1255" w:type="dxa"/>
            <w:vAlign w:val="center"/>
          </w:tcPr>
          <w:p w14:paraId="787E5D11" w14:textId="63B8EA6C"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CNN-TLSTM MAPE 0.18945</w:t>
            </w:r>
          </w:p>
        </w:tc>
      </w:tr>
      <w:tr w:rsidR="00665B3A" w14:paraId="392F5B76" w14:textId="77777777" w:rsidTr="00665B3A">
        <w:tc>
          <w:tcPr>
            <w:tcW w:w="839" w:type="dxa"/>
            <w:vMerge w:val="restart"/>
            <w:vAlign w:val="center"/>
          </w:tcPr>
          <w:p w14:paraId="0674E70E" w14:textId="480618EF"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Style w:val="af7"/>
                <w:rFonts w:ascii="조선신명조" w:eastAsia="조선신명조" w:hint="eastAsia"/>
                <w:b w:val="0"/>
                <w:bCs w:val="0"/>
                <w:sz w:val="14"/>
                <w:szCs w:val="14"/>
              </w:rPr>
              <w:t>주가</w:t>
            </w:r>
            <w:proofErr w:type="spellEnd"/>
            <w:r w:rsidRPr="00665B3A">
              <w:rPr>
                <w:rStyle w:val="af7"/>
                <w:rFonts w:ascii="조선신명조" w:eastAsia="조선신명조" w:hint="eastAsia"/>
                <w:b w:val="0"/>
                <w:bCs w:val="0"/>
                <w:sz w:val="14"/>
                <w:szCs w:val="14"/>
              </w:rPr>
              <w:t xml:space="preserve"> </w:t>
            </w:r>
            <w:proofErr w:type="spellStart"/>
            <w:r w:rsidRPr="00665B3A">
              <w:rPr>
                <w:rStyle w:val="af7"/>
                <w:rFonts w:ascii="조선신명조" w:eastAsia="조선신명조" w:hint="eastAsia"/>
                <w:b w:val="0"/>
                <w:bCs w:val="0"/>
                <w:sz w:val="14"/>
                <w:szCs w:val="14"/>
              </w:rPr>
              <w:t>예측</w:t>
            </w:r>
            <w:proofErr w:type="spellEnd"/>
            <w:r w:rsidRPr="00665B3A">
              <w:rPr>
                <w:rStyle w:val="af7"/>
                <w:rFonts w:ascii="조선신명조" w:eastAsia="조선신명조" w:hint="eastAsia"/>
                <w:b w:val="0"/>
                <w:bCs w:val="0"/>
                <w:sz w:val="14"/>
                <w:szCs w:val="14"/>
              </w:rPr>
              <w:t xml:space="preserve"> + </w:t>
            </w:r>
            <w:proofErr w:type="spellStart"/>
            <w:r w:rsidRPr="00665B3A">
              <w:rPr>
                <w:rStyle w:val="af7"/>
                <w:rFonts w:ascii="조선신명조" w:eastAsia="조선신명조" w:hint="eastAsia"/>
                <w:b w:val="0"/>
                <w:bCs w:val="0"/>
                <w:sz w:val="14"/>
                <w:szCs w:val="14"/>
              </w:rPr>
              <w:t>감성분석</w:t>
            </w:r>
            <w:proofErr w:type="spellEnd"/>
          </w:p>
        </w:tc>
        <w:tc>
          <w:tcPr>
            <w:tcW w:w="1033" w:type="dxa"/>
            <w:vAlign w:val="center"/>
          </w:tcPr>
          <w:p w14:paraId="0FA77128" w14:textId="77777777" w:rsidR="00665B3A" w:rsidRPr="00665B3A" w:rsidRDefault="00665B3A" w:rsidP="00665B3A">
            <w:pPr>
              <w:spacing w:before="53" w:line="252" w:lineRule="auto"/>
              <w:jc w:val="center"/>
              <w:rPr>
                <w:rFonts w:ascii="조선신명조" w:eastAsia="조선신명조"/>
                <w:sz w:val="14"/>
                <w:szCs w:val="14"/>
                <w:lang w:eastAsia="ko-KR"/>
              </w:rPr>
            </w:pPr>
            <w:r w:rsidRPr="00665B3A">
              <w:rPr>
                <w:rFonts w:ascii="조선신명조" w:eastAsia="조선신명조" w:hint="eastAsia"/>
                <w:sz w:val="14"/>
                <w:szCs w:val="14"/>
              </w:rPr>
              <w:t>Mohan et al.(2019)</w:t>
            </w:r>
          </w:p>
          <w:p w14:paraId="4DD0CA12" w14:textId="6D00923A"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[10]</w:t>
            </w:r>
          </w:p>
        </w:tc>
        <w:tc>
          <w:tcPr>
            <w:tcW w:w="1115" w:type="dxa"/>
            <w:vAlign w:val="center"/>
          </w:tcPr>
          <w:p w14:paraId="5DE4E10A" w14:textId="2BCFCB91"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해외</w:t>
            </w:r>
            <w:proofErr w:type="spellEnd"/>
            <w:r w:rsidRPr="00665B3A">
              <w:rPr>
                <w:rFonts w:ascii="조선신명조" w:eastAsia="조선신명조" w:hint="eastAsia"/>
                <w:sz w:val="14"/>
                <w:szCs w:val="14"/>
              </w:rPr>
              <w:t xml:space="preserve"> </w:t>
            </w:r>
            <w:proofErr w:type="spellStart"/>
            <w:r w:rsidRPr="00665B3A">
              <w:rPr>
                <w:rFonts w:ascii="조선신명조" w:eastAsia="조선신명조" w:hAnsi="맑은 고딕" w:cs="맑은 고딕" w:hint="eastAsia"/>
                <w:sz w:val="14"/>
                <w:szCs w:val="14"/>
              </w:rPr>
              <w:t>뉴스</w:t>
            </w:r>
            <w:proofErr w:type="spellEnd"/>
            <w:r w:rsidRPr="00665B3A">
              <w:rPr>
                <w:rFonts w:ascii="조선신명조" w:eastAsia="조선신명조" w:hint="eastAsia"/>
                <w:sz w:val="14"/>
                <w:szCs w:val="14"/>
              </w:rPr>
              <w:t xml:space="preserve"> </w:t>
            </w:r>
            <w:proofErr w:type="spellStart"/>
            <w:r w:rsidRPr="00665B3A">
              <w:rPr>
                <w:rFonts w:ascii="조선신명조" w:eastAsia="조선신명조" w:hAnsi="맑은 고딕" w:cs="맑은 고딕" w:hint="eastAsia"/>
                <w:sz w:val="14"/>
                <w:szCs w:val="14"/>
              </w:rPr>
              <w:t>웹사이트</w:t>
            </w:r>
            <w:proofErr w:type="spellEnd"/>
          </w:p>
        </w:tc>
        <w:tc>
          <w:tcPr>
            <w:tcW w:w="1062" w:type="dxa"/>
            <w:vAlign w:val="center"/>
          </w:tcPr>
          <w:p w14:paraId="309A27EE" w14:textId="5DC1407B"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2013~2017</w:t>
            </w:r>
          </w:p>
        </w:tc>
        <w:tc>
          <w:tcPr>
            <w:tcW w:w="2183" w:type="dxa"/>
            <w:vAlign w:val="center"/>
          </w:tcPr>
          <w:p w14:paraId="24FAB37F" w14:textId="763F4614"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 xml:space="preserve">S&amp;P500 </w:t>
            </w:r>
            <w:r w:rsidRPr="00665B3A">
              <w:rPr>
                <w:rFonts w:ascii="조선신명조" w:eastAsia="조선신명조" w:hAnsi="맑은 고딕" w:cs="맑은 고딕" w:hint="eastAsia"/>
                <w:sz w:val="14"/>
                <w:szCs w:val="14"/>
                <w:lang w:eastAsia="ko-KR"/>
              </w:rPr>
              <w:t>기업</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종가</w:t>
            </w:r>
            <w:r>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뉴스</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감정</w:t>
            </w:r>
          </w:p>
        </w:tc>
        <w:tc>
          <w:tcPr>
            <w:tcW w:w="2053" w:type="dxa"/>
            <w:vAlign w:val="center"/>
          </w:tcPr>
          <w:p w14:paraId="40C4E767" w14:textId="26E6834A"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ARIMA, Prophet, RNN</w:t>
            </w:r>
          </w:p>
        </w:tc>
        <w:tc>
          <w:tcPr>
            <w:tcW w:w="1255" w:type="dxa"/>
            <w:vAlign w:val="center"/>
          </w:tcPr>
          <w:p w14:paraId="5CEE3335" w14:textId="744769AC"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RNN-pp MAPE 2.03</w:t>
            </w:r>
          </w:p>
        </w:tc>
      </w:tr>
      <w:tr w:rsidR="00665B3A" w14:paraId="29C5DA40" w14:textId="77777777" w:rsidTr="00665B3A">
        <w:tc>
          <w:tcPr>
            <w:tcW w:w="839" w:type="dxa"/>
            <w:vMerge/>
            <w:vAlign w:val="center"/>
          </w:tcPr>
          <w:p w14:paraId="68D48439" w14:textId="77777777"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
        </w:tc>
        <w:tc>
          <w:tcPr>
            <w:tcW w:w="1033" w:type="dxa"/>
            <w:vAlign w:val="center"/>
          </w:tcPr>
          <w:p w14:paraId="7F3122A0" w14:textId="77777777" w:rsidR="00665B3A" w:rsidRPr="00665B3A" w:rsidRDefault="00665B3A" w:rsidP="00665B3A">
            <w:pPr>
              <w:spacing w:before="53" w:line="252" w:lineRule="auto"/>
              <w:jc w:val="center"/>
              <w:rPr>
                <w:rFonts w:ascii="조선신명조" w:eastAsia="조선신명조"/>
                <w:sz w:val="14"/>
                <w:szCs w:val="14"/>
                <w:lang w:eastAsia="ko-KR"/>
              </w:rPr>
            </w:pPr>
            <w:r w:rsidRPr="00665B3A">
              <w:rPr>
                <w:rFonts w:ascii="조선신명조" w:eastAsia="조선신명조" w:hint="eastAsia"/>
                <w:sz w:val="14"/>
                <w:szCs w:val="14"/>
              </w:rPr>
              <w:t>Jing et al.(2021)</w:t>
            </w:r>
          </w:p>
          <w:p w14:paraId="3BE16E0D" w14:textId="138E1594"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[11]</w:t>
            </w:r>
          </w:p>
        </w:tc>
        <w:tc>
          <w:tcPr>
            <w:tcW w:w="1115" w:type="dxa"/>
            <w:vAlign w:val="center"/>
          </w:tcPr>
          <w:p w14:paraId="5247BF6A" w14:textId="14ECD40D"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SSE, Eastmoney.com</w:t>
            </w:r>
          </w:p>
        </w:tc>
        <w:tc>
          <w:tcPr>
            <w:tcW w:w="1062" w:type="dxa"/>
            <w:vAlign w:val="center"/>
          </w:tcPr>
          <w:p w14:paraId="2587256B" w14:textId="5C8FA8D9"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2017~2019</w:t>
            </w:r>
          </w:p>
        </w:tc>
        <w:tc>
          <w:tcPr>
            <w:tcW w:w="2183" w:type="dxa"/>
            <w:vAlign w:val="center"/>
          </w:tcPr>
          <w:p w14:paraId="4CB34087" w14:textId="2CE0BD2D"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Ansi="맑은 고딕" w:cs="맑은 고딕" w:hint="eastAsia"/>
                <w:sz w:val="14"/>
                <w:szCs w:val="14"/>
                <w:lang w:eastAsia="ko-KR"/>
              </w:rPr>
              <w:t>기술적</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지표</w:t>
            </w:r>
            <w:r w:rsidRPr="00665B3A">
              <w:rPr>
                <w:rFonts w:ascii="조선신명조" w:eastAsia="조선신명조" w:hint="eastAsia"/>
                <w:sz w:val="14"/>
                <w:szCs w:val="14"/>
                <w:lang w:eastAsia="ko-KR"/>
              </w:rPr>
              <w:t xml:space="preserve"> </w:t>
            </w:r>
            <w:r>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게시글</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감정</w:t>
            </w:r>
          </w:p>
        </w:tc>
        <w:tc>
          <w:tcPr>
            <w:tcW w:w="2053" w:type="dxa"/>
            <w:vAlign w:val="center"/>
          </w:tcPr>
          <w:p w14:paraId="13BF5FE6" w14:textId="4D6263E2"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CNN+LSTM</w:t>
            </w:r>
          </w:p>
        </w:tc>
        <w:tc>
          <w:tcPr>
            <w:tcW w:w="1255" w:type="dxa"/>
            <w:vAlign w:val="center"/>
          </w:tcPr>
          <w:p w14:paraId="2FCEC0C4" w14:textId="529EC2F2"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MAPE 0.0449</w:t>
            </w:r>
          </w:p>
        </w:tc>
      </w:tr>
      <w:tr w:rsidR="00665B3A" w14:paraId="78A22752" w14:textId="77777777" w:rsidTr="00665B3A">
        <w:tc>
          <w:tcPr>
            <w:tcW w:w="839" w:type="dxa"/>
            <w:vMerge/>
            <w:vAlign w:val="center"/>
          </w:tcPr>
          <w:p w14:paraId="265281D3" w14:textId="77777777"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
        </w:tc>
        <w:tc>
          <w:tcPr>
            <w:tcW w:w="1033" w:type="dxa"/>
            <w:vAlign w:val="center"/>
          </w:tcPr>
          <w:p w14:paraId="4B0BD460" w14:textId="77777777" w:rsidR="00665B3A" w:rsidRPr="00665B3A" w:rsidRDefault="00665B3A" w:rsidP="00665B3A">
            <w:pPr>
              <w:spacing w:before="53" w:line="252" w:lineRule="auto"/>
              <w:jc w:val="center"/>
              <w:rPr>
                <w:rFonts w:ascii="조선신명조" w:eastAsia="조선신명조"/>
                <w:sz w:val="14"/>
                <w:szCs w:val="14"/>
                <w:lang w:eastAsia="ko-KR"/>
              </w:rPr>
            </w:pPr>
            <w:proofErr w:type="spellStart"/>
            <w:r w:rsidRPr="00665B3A">
              <w:rPr>
                <w:rFonts w:ascii="조선신명조" w:eastAsia="조선신명조" w:hAnsi="맑은 고딕" w:cs="맑은 고딕" w:hint="eastAsia"/>
                <w:sz w:val="14"/>
                <w:szCs w:val="14"/>
              </w:rPr>
              <w:t>정가연</w:t>
            </w:r>
            <w:proofErr w:type="spellEnd"/>
            <w:r w:rsidRPr="00665B3A">
              <w:rPr>
                <w:rFonts w:ascii="조선신명조" w:eastAsia="조선신명조" w:hint="eastAsia"/>
                <w:sz w:val="14"/>
                <w:szCs w:val="14"/>
              </w:rPr>
              <w:t xml:space="preserve"> </w:t>
            </w:r>
            <w:r w:rsidRPr="00665B3A">
              <w:rPr>
                <w:rFonts w:ascii="조선신명조" w:eastAsia="조선신명조" w:hAnsi="맑은 고딕" w:cs="맑은 고딕" w:hint="eastAsia"/>
                <w:sz w:val="14"/>
                <w:szCs w:val="14"/>
              </w:rPr>
              <w:t>외</w:t>
            </w:r>
            <w:r w:rsidRPr="00665B3A">
              <w:rPr>
                <w:rFonts w:ascii="조선신명조" w:eastAsia="조선신명조" w:hint="eastAsia"/>
                <w:sz w:val="14"/>
                <w:szCs w:val="14"/>
              </w:rPr>
              <w:t>(2024)</w:t>
            </w:r>
          </w:p>
          <w:p w14:paraId="464B3473" w14:textId="4CF95790"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[12]</w:t>
            </w:r>
          </w:p>
        </w:tc>
        <w:tc>
          <w:tcPr>
            <w:tcW w:w="1115" w:type="dxa"/>
            <w:vAlign w:val="center"/>
          </w:tcPr>
          <w:p w14:paraId="4E27ED7A" w14:textId="19D345E8"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rPr>
              <w:t>네이버뉴스</w:t>
            </w:r>
            <w:proofErr w:type="spellEnd"/>
            <w:r w:rsidRPr="00665B3A">
              <w:rPr>
                <w:rFonts w:ascii="조선신명조" w:eastAsia="조선신명조" w:hint="eastAsia"/>
                <w:sz w:val="14"/>
                <w:szCs w:val="14"/>
              </w:rPr>
              <w:t xml:space="preserve">, KOSPI, DATALAB, </w:t>
            </w:r>
            <w:proofErr w:type="spellStart"/>
            <w:r w:rsidRPr="00665B3A">
              <w:rPr>
                <w:rFonts w:ascii="조선신명조" w:eastAsia="조선신명조" w:hAnsi="맑은 고딕" w:cs="맑은 고딕" w:hint="eastAsia"/>
                <w:sz w:val="14"/>
                <w:szCs w:val="14"/>
              </w:rPr>
              <w:t>한은</w:t>
            </w:r>
            <w:proofErr w:type="spellEnd"/>
            <w:r w:rsidRPr="00665B3A">
              <w:rPr>
                <w:rFonts w:ascii="조선신명조" w:eastAsia="조선신명조" w:hint="eastAsia"/>
                <w:sz w:val="14"/>
                <w:szCs w:val="14"/>
              </w:rPr>
              <w:t xml:space="preserve"> API</w:t>
            </w:r>
          </w:p>
        </w:tc>
        <w:tc>
          <w:tcPr>
            <w:tcW w:w="1062" w:type="dxa"/>
            <w:vAlign w:val="center"/>
          </w:tcPr>
          <w:p w14:paraId="6CCE4905" w14:textId="592D9472"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2021~2023</w:t>
            </w:r>
          </w:p>
        </w:tc>
        <w:tc>
          <w:tcPr>
            <w:tcW w:w="2183" w:type="dxa"/>
            <w:vAlign w:val="center"/>
          </w:tcPr>
          <w:p w14:paraId="40D42DA4" w14:textId="44A4B7F9"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Ansi="맑은 고딕" w:cs="맑은 고딕" w:hint="eastAsia"/>
                <w:sz w:val="14"/>
                <w:szCs w:val="14"/>
                <w:lang w:eastAsia="ko-KR"/>
              </w:rPr>
              <w:t>코스피</w:t>
            </w:r>
            <w:r w:rsidRPr="00665B3A">
              <w:rPr>
                <w:rFonts w:ascii="조선신명조" w:eastAsia="조선신명조" w:hint="eastAsia"/>
                <w:sz w:val="14"/>
                <w:szCs w:val="14"/>
                <w:lang w:eastAsia="ko-KR"/>
              </w:rPr>
              <w:t xml:space="preserve">·S&amp;P500, </w:t>
            </w:r>
            <w:r w:rsidRPr="00665B3A">
              <w:rPr>
                <w:rFonts w:ascii="조선신명조" w:eastAsia="조선신명조" w:hAnsi="맑은 고딕" w:cs="맑은 고딕" w:hint="eastAsia"/>
                <w:sz w:val="14"/>
                <w:szCs w:val="14"/>
                <w:lang w:eastAsia="ko-KR"/>
              </w:rPr>
              <w:t>유가</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금값</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원</w:t>
            </w:r>
            <w:r w:rsidRPr="00665B3A">
              <w:rPr>
                <w:rFonts w:ascii="조선신명조" w:eastAsia="조선신명조" w:hint="eastAsia"/>
                <w:sz w:val="14"/>
                <w:szCs w:val="14"/>
                <w:lang w:eastAsia="ko-KR"/>
              </w:rPr>
              <w:t>/</w:t>
            </w:r>
            <w:r w:rsidRPr="00665B3A">
              <w:rPr>
                <w:rFonts w:ascii="조선신명조" w:eastAsia="조선신명조" w:hAnsi="맑은 고딕" w:cs="맑은 고딕" w:hint="eastAsia"/>
                <w:sz w:val="14"/>
                <w:szCs w:val="14"/>
                <w:lang w:eastAsia="ko-KR"/>
              </w:rPr>
              <w:t>엔</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환율</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금리</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검색</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빈도</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감정</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점수</w:t>
            </w:r>
          </w:p>
        </w:tc>
        <w:tc>
          <w:tcPr>
            <w:tcW w:w="2053" w:type="dxa"/>
            <w:vAlign w:val="center"/>
          </w:tcPr>
          <w:p w14:paraId="26E7CAEA" w14:textId="7E32AE22"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LSTM, GRU, CNN-LSTM, CNN-GRU</w:t>
            </w:r>
          </w:p>
        </w:tc>
        <w:tc>
          <w:tcPr>
            <w:tcW w:w="1255" w:type="dxa"/>
            <w:vAlign w:val="center"/>
          </w:tcPr>
          <w:p w14:paraId="256040C9" w14:textId="794F5705"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 xml:space="preserve">CNN-GRU + KLUE-BERT </w:t>
            </w:r>
            <w:proofErr w:type="spellStart"/>
            <w:r w:rsidRPr="00665B3A">
              <w:rPr>
                <w:rFonts w:ascii="조선신명조" w:eastAsia="조선신명조" w:hAnsi="맑은 고딕" w:cs="맑은 고딕" w:hint="eastAsia"/>
                <w:sz w:val="14"/>
                <w:szCs w:val="14"/>
              </w:rPr>
              <w:t>감정</w:t>
            </w:r>
            <w:proofErr w:type="spellEnd"/>
            <w:r w:rsidRPr="00665B3A">
              <w:rPr>
                <w:rFonts w:ascii="조선신명조" w:eastAsia="조선신명조" w:hint="eastAsia"/>
                <w:sz w:val="14"/>
                <w:szCs w:val="14"/>
              </w:rPr>
              <w:t xml:space="preserve"> MAPE 1.38%</w:t>
            </w:r>
          </w:p>
        </w:tc>
      </w:tr>
      <w:tr w:rsidR="00665B3A" w14:paraId="064BA6C3" w14:textId="77777777" w:rsidTr="00665B3A">
        <w:tc>
          <w:tcPr>
            <w:tcW w:w="839" w:type="dxa"/>
            <w:vAlign w:val="center"/>
          </w:tcPr>
          <w:p w14:paraId="7FCB7FDA" w14:textId="73CA40A4"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Style w:val="af7"/>
                <w:rFonts w:ascii="조선신명조" w:eastAsia="조선신명조" w:hint="eastAsia"/>
                <w:b w:val="0"/>
                <w:bCs w:val="0"/>
                <w:sz w:val="14"/>
                <w:szCs w:val="14"/>
              </w:rPr>
              <w:t>환율</w:t>
            </w:r>
            <w:proofErr w:type="spellEnd"/>
            <w:r w:rsidRPr="00665B3A">
              <w:rPr>
                <w:rStyle w:val="af7"/>
                <w:rFonts w:ascii="조선신명조" w:eastAsia="조선신명조" w:hint="eastAsia"/>
                <w:b w:val="0"/>
                <w:bCs w:val="0"/>
                <w:sz w:val="14"/>
                <w:szCs w:val="14"/>
              </w:rPr>
              <w:t xml:space="preserve"> </w:t>
            </w:r>
            <w:proofErr w:type="spellStart"/>
            <w:r w:rsidRPr="00665B3A">
              <w:rPr>
                <w:rStyle w:val="af7"/>
                <w:rFonts w:ascii="조선신명조" w:eastAsia="조선신명조" w:hint="eastAsia"/>
                <w:b w:val="0"/>
                <w:bCs w:val="0"/>
                <w:sz w:val="14"/>
                <w:szCs w:val="14"/>
              </w:rPr>
              <w:t>예측</w:t>
            </w:r>
            <w:proofErr w:type="spellEnd"/>
            <w:r w:rsidRPr="00665B3A">
              <w:rPr>
                <w:rStyle w:val="af7"/>
                <w:rFonts w:ascii="조선신명조" w:eastAsia="조선신명조" w:hint="eastAsia"/>
                <w:b w:val="0"/>
                <w:bCs w:val="0"/>
                <w:sz w:val="14"/>
                <w:szCs w:val="14"/>
              </w:rPr>
              <w:t xml:space="preserve"> + </w:t>
            </w:r>
            <w:proofErr w:type="spellStart"/>
            <w:r w:rsidRPr="00665B3A">
              <w:rPr>
                <w:rStyle w:val="af7"/>
                <w:rFonts w:ascii="조선신명조" w:eastAsia="조선신명조" w:hint="eastAsia"/>
                <w:b w:val="0"/>
                <w:bCs w:val="0"/>
                <w:sz w:val="14"/>
                <w:szCs w:val="14"/>
              </w:rPr>
              <w:t>감성분석</w:t>
            </w:r>
            <w:proofErr w:type="spellEnd"/>
          </w:p>
        </w:tc>
        <w:tc>
          <w:tcPr>
            <w:tcW w:w="1033" w:type="dxa"/>
            <w:vAlign w:val="center"/>
          </w:tcPr>
          <w:p w14:paraId="07766525" w14:textId="77777777" w:rsidR="00665B3A" w:rsidRPr="00665B3A" w:rsidRDefault="00665B3A" w:rsidP="00665B3A">
            <w:pPr>
              <w:spacing w:before="53" w:line="252" w:lineRule="auto"/>
              <w:jc w:val="center"/>
              <w:rPr>
                <w:rFonts w:ascii="조선신명조" w:eastAsia="조선신명조"/>
                <w:sz w:val="14"/>
                <w:szCs w:val="14"/>
                <w:lang w:eastAsia="ko-KR"/>
              </w:rPr>
            </w:pPr>
            <w:r w:rsidRPr="00665B3A">
              <w:rPr>
                <w:rFonts w:ascii="조선신명조" w:eastAsia="조선신명조" w:hint="eastAsia"/>
                <w:sz w:val="14"/>
                <w:szCs w:val="14"/>
              </w:rPr>
              <w:t>Ding et al.(2025)</w:t>
            </w:r>
          </w:p>
          <w:p w14:paraId="3CF4D332" w14:textId="6B35F497"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lang w:eastAsia="ko-KR"/>
              </w:rPr>
              <w:t>[13]</w:t>
            </w:r>
          </w:p>
        </w:tc>
        <w:tc>
          <w:tcPr>
            <w:tcW w:w="1115" w:type="dxa"/>
            <w:vAlign w:val="center"/>
          </w:tcPr>
          <w:p w14:paraId="1756E887" w14:textId="05D4FB3C"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 xml:space="preserve">Investing.com, </w:t>
            </w:r>
            <w:proofErr w:type="spellStart"/>
            <w:r w:rsidRPr="00665B3A">
              <w:rPr>
                <w:rFonts w:ascii="조선신명조" w:eastAsia="조선신명조" w:hint="eastAsia"/>
                <w:sz w:val="14"/>
                <w:szCs w:val="14"/>
              </w:rPr>
              <w:t>ForexEmpire</w:t>
            </w:r>
            <w:proofErr w:type="spellEnd"/>
          </w:p>
        </w:tc>
        <w:tc>
          <w:tcPr>
            <w:tcW w:w="1062" w:type="dxa"/>
            <w:vAlign w:val="center"/>
          </w:tcPr>
          <w:p w14:paraId="7C2341D4" w14:textId="56B6ED16"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2016~2024</w:t>
            </w:r>
          </w:p>
        </w:tc>
        <w:tc>
          <w:tcPr>
            <w:tcW w:w="2183" w:type="dxa"/>
            <w:vAlign w:val="center"/>
          </w:tcPr>
          <w:p w14:paraId="6FA16A75" w14:textId="4F579BA4"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proofErr w:type="spellStart"/>
            <w:r w:rsidRPr="00665B3A">
              <w:rPr>
                <w:rFonts w:ascii="조선신명조" w:eastAsia="조선신명조" w:hAnsi="맑은 고딕" w:cs="맑은 고딕" w:hint="eastAsia"/>
                <w:sz w:val="14"/>
                <w:szCs w:val="14"/>
                <w:lang w:eastAsia="ko-KR"/>
              </w:rPr>
              <w:t>뉴스</w:t>
            </w:r>
            <w:r w:rsidRPr="00665B3A">
              <w:rPr>
                <w:rFonts w:ascii="조선신명조" w:eastAsia="조선신명조" w:hint="eastAsia"/>
                <w:sz w:val="14"/>
                <w:szCs w:val="14"/>
                <w:lang w:eastAsia="ko-KR"/>
              </w:rPr>
              <w:t>·</w:t>
            </w:r>
            <w:r w:rsidRPr="00665B3A">
              <w:rPr>
                <w:rFonts w:ascii="조선신명조" w:eastAsia="조선신명조" w:hAnsi="맑은 고딕" w:cs="맑은 고딕" w:hint="eastAsia"/>
                <w:sz w:val="14"/>
                <w:szCs w:val="14"/>
                <w:lang w:eastAsia="ko-KR"/>
              </w:rPr>
              <w:t>댓글</w:t>
            </w:r>
            <w:proofErr w:type="spellEnd"/>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감정</w:t>
            </w:r>
            <w:r>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교차환율</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원자재</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글로벌</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지수</w:t>
            </w:r>
            <w:r w:rsidRPr="00665B3A">
              <w:rPr>
                <w:rFonts w:ascii="조선신명조" w:eastAsia="조선신명조" w:hint="eastAsia"/>
                <w:sz w:val="14"/>
                <w:szCs w:val="14"/>
                <w:lang w:eastAsia="ko-KR"/>
              </w:rPr>
              <w:t xml:space="preserve">, </w:t>
            </w:r>
            <w:r w:rsidRPr="00665B3A">
              <w:rPr>
                <w:rFonts w:ascii="조선신명조" w:eastAsia="조선신명조" w:hAnsi="맑은 고딕" w:cs="맑은 고딕" w:hint="eastAsia"/>
                <w:sz w:val="14"/>
                <w:szCs w:val="14"/>
                <w:lang w:eastAsia="ko-KR"/>
              </w:rPr>
              <w:t>채권수익률</w:t>
            </w:r>
          </w:p>
        </w:tc>
        <w:tc>
          <w:tcPr>
            <w:tcW w:w="2053" w:type="dxa"/>
            <w:vAlign w:val="center"/>
          </w:tcPr>
          <w:p w14:paraId="1E7E01DE" w14:textId="4A410D23"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PSO-LSTM, SVM, GRU, VAR, ARIMA/GARCH</w:t>
            </w:r>
          </w:p>
        </w:tc>
        <w:tc>
          <w:tcPr>
            <w:tcW w:w="1255" w:type="dxa"/>
            <w:vAlign w:val="center"/>
          </w:tcPr>
          <w:p w14:paraId="631A62C2" w14:textId="3CA1DFA4" w:rsidR="00665B3A" w:rsidRPr="00665B3A" w:rsidRDefault="00665B3A" w:rsidP="00665B3A">
            <w:pPr>
              <w:spacing w:before="53" w:line="252" w:lineRule="auto"/>
              <w:jc w:val="center"/>
              <w:rPr>
                <w:rFonts w:ascii="조선신명조" w:eastAsia="조선신명조" w:hAnsi="맑은 고딕" w:cs="맑은 고딕"/>
                <w:sz w:val="14"/>
                <w:szCs w:val="14"/>
                <w:lang w:eastAsia="ko-KR"/>
              </w:rPr>
            </w:pPr>
            <w:r w:rsidRPr="00665B3A">
              <w:rPr>
                <w:rFonts w:ascii="조선신명조" w:eastAsia="조선신명조" w:hint="eastAsia"/>
                <w:sz w:val="14"/>
                <w:szCs w:val="14"/>
              </w:rPr>
              <w:t>PSO-LSTM RMSE 0.0958</w:t>
            </w:r>
          </w:p>
        </w:tc>
      </w:tr>
    </w:tbl>
    <w:p w14:paraId="38D24235" w14:textId="2A3E1018" w:rsidR="006675C9" w:rsidRPr="006675C9" w:rsidRDefault="006675C9" w:rsidP="0056600E">
      <w:pPr>
        <w:pBdr>
          <w:top w:val="nil"/>
          <w:left w:val="nil"/>
          <w:bottom w:val="nil"/>
          <w:right w:val="nil"/>
          <w:between w:val="nil"/>
        </w:pBdr>
        <w:spacing w:before="53" w:line="252" w:lineRule="auto"/>
        <w:jc w:val="both"/>
        <w:rPr>
          <w:rFonts w:ascii="조선신명조" w:eastAsia="조선신명조" w:hAnsi="맑은 고딕" w:cs="맑은 고딕"/>
          <w:b/>
          <w:bCs/>
          <w:sz w:val="18"/>
          <w:szCs w:val="18"/>
          <w:lang w:eastAsia="ko-KR"/>
        </w:rPr>
        <w:sectPr w:rsidR="006675C9" w:rsidRPr="006675C9" w:rsidSect="00D95A4E">
          <w:type w:val="continuous"/>
          <w:pgSz w:w="11910" w:h="16840"/>
          <w:pgMar w:top="1580" w:right="1180" w:bottom="2040" w:left="1180" w:header="0" w:footer="1849" w:gutter="0"/>
          <w:cols w:space="720"/>
        </w:sectPr>
      </w:pPr>
    </w:p>
    <w:p w14:paraId="1FD9A150" w14:textId="77777777" w:rsidR="00D7727E" w:rsidRPr="009911B6" w:rsidRDefault="00D7727E" w:rsidP="0056600E">
      <w:pPr>
        <w:spacing w:before="53" w:line="252" w:lineRule="auto"/>
        <w:rPr>
          <w:rFonts w:ascii="조선신명조" w:eastAsia="조선신명조" w:hAnsi="맑은 고딕" w:cs="맑은 고딕"/>
          <w:sz w:val="14"/>
          <w:szCs w:val="14"/>
          <w:lang w:eastAsia="ko-KR"/>
        </w:rPr>
        <w:sectPr w:rsidR="00D7727E" w:rsidRPr="009911B6" w:rsidSect="00D95A4E">
          <w:type w:val="continuous"/>
          <w:pgSz w:w="11910" w:h="16840"/>
          <w:pgMar w:top="1580" w:right="1180" w:bottom="2040" w:left="1180" w:header="0" w:footer="1849" w:gutter="0"/>
          <w:cols w:space="720"/>
        </w:sectPr>
      </w:pPr>
    </w:p>
    <w:p w14:paraId="7B0E3BFF" w14:textId="77777777" w:rsidR="00D7727E" w:rsidRPr="009911B6" w:rsidRDefault="00D7727E" w:rsidP="007B24A5">
      <w:pPr>
        <w:pBdr>
          <w:top w:val="nil"/>
          <w:left w:val="nil"/>
          <w:bottom w:val="nil"/>
          <w:right w:val="nil"/>
          <w:between w:val="nil"/>
        </w:pBdr>
        <w:spacing w:before="53" w:line="252" w:lineRule="auto"/>
        <w:rPr>
          <w:rFonts w:ascii="조선신명조" w:eastAsia="조선신명조" w:hAnsi="맑은 고딕" w:cs="맑은 고딕"/>
          <w:sz w:val="18"/>
          <w:szCs w:val="18"/>
          <w:lang w:eastAsia="ko-KR"/>
        </w:rPr>
        <w:sectPr w:rsidR="00D7727E" w:rsidRPr="009911B6" w:rsidSect="00D95A4E">
          <w:type w:val="continuous"/>
          <w:pgSz w:w="11910" w:h="16840"/>
          <w:pgMar w:top="1580" w:right="1180" w:bottom="2040" w:left="1180" w:header="0" w:footer="1849" w:gutter="0"/>
          <w:cols w:space="720"/>
        </w:sectPr>
      </w:pPr>
    </w:p>
    <w:p w14:paraId="6EA2DCB2" w14:textId="0737098A" w:rsidR="0056600E" w:rsidRPr="009911B6" w:rsidRDefault="007B24A5" w:rsidP="007B24A5">
      <w:pPr>
        <w:pStyle w:val="1"/>
        <w:tabs>
          <w:tab w:val="left" w:pos="454"/>
        </w:tabs>
        <w:ind w:left="0" w:firstLine="0"/>
        <w:jc w:val="both"/>
        <w:rPr>
          <w:rFonts w:ascii="조선신명조" w:eastAsia="조선신명조"/>
          <w:lang w:eastAsia="ko-KR"/>
        </w:rPr>
      </w:pPr>
      <w:proofErr w:type="spellStart"/>
      <w:r>
        <w:rPr>
          <w:rFonts w:ascii="조선신명조" w:eastAsia="조선신명조" w:hAnsi="맑은 고딕" w:cs="맑은 고딕" w:hint="eastAsia"/>
          <w:lang w:eastAsia="ko-KR"/>
        </w:rPr>
        <w:t>Ⅱ</w:t>
      </w:r>
      <w:proofErr w:type="spellEnd"/>
      <w:r>
        <w:rPr>
          <w:rFonts w:ascii="조선신명조" w:eastAsia="조선신명조" w:hAnsi="맑은 고딕" w:cs="맑은 고딕" w:hint="eastAsia"/>
          <w:lang w:eastAsia="ko-KR"/>
        </w:rPr>
        <w:t xml:space="preserve">. </w:t>
      </w:r>
      <w:r w:rsidR="00D313B1">
        <w:rPr>
          <w:rFonts w:ascii="조선신명조" w:eastAsia="조선신명조" w:hAnsi="맑은 고딕" w:cs="맑은 고딕" w:hint="eastAsia"/>
          <w:lang w:eastAsia="ko-KR"/>
        </w:rPr>
        <w:t>데이터 및 방법론</w:t>
      </w:r>
    </w:p>
    <w:p w14:paraId="668A99A8" w14:textId="58741C9B" w:rsidR="00900D09" w:rsidRPr="00D975AE" w:rsidRDefault="002C5FB9" w:rsidP="007B24A5">
      <w:pPr>
        <w:pBdr>
          <w:top w:val="nil"/>
          <w:left w:val="nil"/>
          <w:bottom w:val="nil"/>
          <w:right w:val="nil"/>
          <w:between w:val="nil"/>
        </w:pBdr>
        <w:tabs>
          <w:tab w:val="left" w:pos="613"/>
        </w:tabs>
        <w:autoSpaceDE/>
        <w:autoSpaceDN/>
        <w:spacing w:before="163"/>
        <w:jc w:val="both"/>
        <w:rPr>
          <w:rFonts w:ascii="조선신명조" w:eastAsia="조선신명조"/>
          <w:lang w:eastAsia="ko-KR"/>
        </w:rPr>
      </w:pPr>
      <w:r>
        <w:rPr>
          <w:rFonts w:ascii="조선신명조" w:eastAsia="조선신명조" w:hint="eastAsia"/>
          <w:lang w:eastAsia="ko-KR"/>
        </w:rPr>
        <w:lastRenderedPageBreak/>
        <w:t xml:space="preserve">1. </w:t>
      </w:r>
      <w:r w:rsidR="00CE6D39">
        <w:rPr>
          <w:rFonts w:ascii="조선신명조" w:eastAsia="조선신명조" w:hint="eastAsia"/>
          <w:lang w:eastAsia="ko-KR"/>
        </w:rPr>
        <w:t xml:space="preserve">종속변수 </w:t>
      </w:r>
      <w:r w:rsidR="00DB5227">
        <w:rPr>
          <w:rFonts w:ascii="조선신명조" w:eastAsia="조선신명조" w:hint="eastAsia"/>
          <w:lang w:eastAsia="ko-KR"/>
        </w:rPr>
        <w:t>데이터</w:t>
      </w:r>
    </w:p>
    <w:p w14:paraId="3389E7BB" w14:textId="3EAAA712" w:rsidR="00DB36D5" w:rsidRPr="00DB36D5" w:rsidRDefault="00DB36D5" w:rsidP="00DB36D5">
      <w:pPr>
        <w:pStyle w:val="af3"/>
        <w:ind w:firstLineChars="100" w:firstLine="180"/>
        <w:jc w:val="both"/>
        <w:rPr>
          <w:rFonts w:ascii="조선신명조" w:eastAsia="조선신명조" w:hAnsiTheme="minorHAnsi"/>
          <w:sz w:val="18"/>
          <w:szCs w:val="18"/>
          <w:lang w:eastAsia="ko-KR"/>
        </w:rPr>
      </w:pPr>
      <w:r w:rsidRPr="00DB36D5">
        <w:rPr>
          <w:rFonts w:ascii="조선신명조" w:eastAsia="조선신명조" w:hAnsiTheme="minorHAnsi" w:hint="eastAsia"/>
          <w:sz w:val="18"/>
          <w:szCs w:val="18"/>
          <w:lang w:eastAsia="ko-KR"/>
        </w:rPr>
        <w:t>본</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연구는</w:t>
      </w:r>
      <w:r w:rsidRPr="00DB36D5">
        <w:rPr>
          <w:rFonts w:ascii="조선신명조" w:eastAsia="조선신명조" w:hAnsiTheme="minorHAnsi"/>
          <w:sz w:val="18"/>
          <w:szCs w:val="18"/>
          <w:lang w:eastAsia="ko-KR"/>
        </w:rPr>
        <w:t xml:space="preserve"> 2020</w:t>
      </w:r>
      <w:r w:rsidRPr="00DB36D5">
        <w:rPr>
          <w:rFonts w:ascii="조선신명조" w:eastAsia="조선신명조" w:hAnsiTheme="minorHAnsi" w:hint="eastAsia"/>
          <w:sz w:val="18"/>
          <w:szCs w:val="18"/>
          <w:lang w:eastAsia="ko-KR"/>
        </w:rPr>
        <w:t>년</w:t>
      </w:r>
      <w:r w:rsidRPr="00DB36D5">
        <w:rPr>
          <w:rFonts w:ascii="조선신명조" w:eastAsia="조선신명조" w:hAnsiTheme="minorHAnsi"/>
          <w:sz w:val="18"/>
          <w:szCs w:val="18"/>
          <w:lang w:eastAsia="ko-KR"/>
        </w:rPr>
        <w:t xml:space="preserve"> 1</w:t>
      </w:r>
      <w:r w:rsidRPr="00DB36D5">
        <w:rPr>
          <w:rFonts w:ascii="조선신명조" w:eastAsia="조선신명조" w:hAnsiTheme="minorHAnsi" w:hint="eastAsia"/>
          <w:sz w:val="18"/>
          <w:szCs w:val="18"/>
          <w:lang w:eastAsia="ko-KR"/>
        </w:rPr>
        <w:t>월부터</w:t>
      </w:r>
      <w:r w:rsidRPr="00DB36D5">
        <w:rPr>
          <w:rFonts w:ascii="조선신명조" w:eastAsia="조선신명조" w:hAnsiTheme="minorHAnsi"/>
          <w:sz w:val="18"/>
          <w:szCs w:val="18"/>
          <w:lang w:eastAsia="ko-KR"/>
        </w:rPr>
        <w:t xml:space="preserve"> 2024</w:t>
      </w:r>
      <w:r w:rsidRPr="00DB36D5">
        <w:rPr>
          <w:rFonts w:ascii="조선신명조" w:eastAsia="조선신명조" w:hAnsiTheme="minorHAnsi" w:hint="eastAsia"/>
          <w:sz w:val="18"/>
          <w:szCs w:val="18"/>
          <w:lang w:eastAsia="ko-KR"/>
        </w:rPr>
        <w:t>년</w:t>
      </w:r>
      <w:r w:rsidRPr="00DB36D5">
        <w:rPr>
          <w:rFonts w:ascii="조선신명조" w:eastAsia="조선신명조" w:hAnsiTheme="minorHAnsi"/>
          <w:sz w:val="18"/>
          <w:szCs w:val="18"/>
          <w:lang w:eastAsia="ko-KR"/>
        </w:rPr>
        <w:t xml:space="preserve"> 12</w:t>
      </w:r>
      <w:r w:rsidRPr="00DB36D5">
        <w:rPr>
          <w:rFonts w:ascii="조선신명조" w:eastAsia="조선신명조" w:hAnsiTheme="minorHAnsi" w:hint="eastAsia"/>
          <w:sz w:val="18"/>
          <w:szCs w:val="18"/>
          <w:lang w:eastAsia="ko-KR"/>
        </w:rPr>
        <w:t>월까지의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일별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원</w:t>
      </w:r>
      <w:r w:rsidRPr="00DB36D5">
        <w:rPr>
          <w:rFonts w:ascii="조선신명조" w:eastAsia="조선신명조" w:hAnsiTheme="minorHAnsi"/>
          <w:sz w:val="18"/>
          <w:szCs w:val="18"/>
          <w:lang w:eastAsia="ko-KR"/>
        </w:rPr>
        <w:t>/</w:t>
      </w:r>
      <w:r w:rsidRPr="00DB36D5">
        <w:rPr>
          <w:rFonts w:ascii="조선신명조" w:eastAsia="조선신명조" w:hAnsiTheme="minorHAnsi" w:hint="eastAsia"/>
          <w:sz w:val="18"/>
          <w:szCs w:val="18"/>
          <w:lang w:eastAsia="ko-KR"/>
        </w:rPr>
        <w:t>달러</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환율</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종가를</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예측</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대상으로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설정하였다</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선택된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시기는</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코로나</w:t>
      </w:r>
      <w:r w:rsidRPr="00DB36D5">
        <w:rPr>
          <w:rFonts w:ascii="조선신명조" w:eastAsia="조선신명조" w:hAnsiTheme="minorHAnsi"/>
          <w:sz w:val="18"/>
          <w:szCs w:val="18"/>
          <w:lang w:eastAsia="ko-KR"/>
        </w:rPr>
        <w:t xml:space="preserve">19 </w:t>
      </w:r>
      <w:r w:rsidRPr="00DB36D5">
        <w:rPr>
          <w:rFonts w:ascii="조선신명조" w:eastAsia="조선신명조" w:hAnsiTheme="minorHAnsi" w:hint="eastAsia"/>
          <w:sz w:val="18"/>
          <w:szCs w:val="18"/>
          <w:lang w:eastAsia="ko-KR"/>
        </w:rPr>
        <w:t>팬데믹의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발생과</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그로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인한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경제적</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충격</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글로벌</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통화정책의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급격한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전환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그리고</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여러</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지정학적</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리스크가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동시다발적으로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나타난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시기이기</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때문에</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환율</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변동성이</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경제에</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미친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영향을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분석하기에</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적합하다</w:t>
      </w:r>
      <w:r w:rsidRPr="00DB36D5">
        <w:rPr>
          <w:rFonts w:ascii="조선신명조" w:eastAsia="조선신명조" w:hAnsiTheme="minorHAnsi"/>
          <w:sz w:val="18"/>
          <w:szCs w:val="18"/>
          <w:lang w:eastAsia="ko-KR"/>
        </w:rPr>
        <w:t>. 2020</w:t>
      </w:r>
      <w:r w:rsidRPr="00DB36D5">
        <w:rPr>
          <w:rFonts w:ascii="조선신명조" w:eastAsia="조선신명조" w:hAnsiTheme="minorHAnsi" w:hint="eastAsia"/>
          <w:sz w:val="18"/>
          <w:szCs w:val="18"/>
          <w:lang w:eastAsia="ko-KR"/>
        </w:rPr>
        <w:t>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이후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원</w:t>
      </w:r>
      <w:r w:rsidRPr="00DB36D5">
        <w:rPr>
          <w:rFonts w:ascii="조선신명조" w:eastAsia="조선신명조" w:hAnsiTheme="minorHAnsi"/>
          <w:sz w:val="18"/>
          <w:szCs w:val="18"/>
          <w:lang w:eastAsia="ko-KR"/>
        </w:rPr>
        <w:t>/</w:t>
      </w:r>
      <w:r w:rsidRPr="00DB36D5">
        <w:rPr>
          <w:rFonts w:ascii="조선신명조" w:eastAsia="조선신명조" w:hAnsiTheme="minorHAnsi" w:hint="eastAsia"/>
          <w:sz w:val="18"/>
          <w:szCs w:val="18"/>
          <w:lang w:eastAsia="ko-KR"/>
        </w:rPr>
        <w:t>달러</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환율은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팬데믹</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초기에</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급락한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후</w:t>
      </w:r>
      <w:r w:rsidRPr="00DB36D5">
        <w:rPr>
          <w:rFonts w:ascii="조선신명조" w:eastAsia="조선신명조" w:hAnsiTheme="minorHAnsi"/>
          <w:sz w:val="18"/>
          <w:szCs w:val="18"/>
          <w:lang w:eastAsia="ko-KR"/>
        </w:rPr>
        <w:t>, 2021</w:t>
      </w:r>
      <w:r w:rsidRPr="00DB36D5">
        <w:rPr>
          <w:rFonts w:ascii="조선신명조" w:eastAsia="조선신명조" w:hAnsiTheme="minorHAnsi" w:hint="eastAsia"/>
          <w:sz w:val="18"/>
          <w:szCs w:val="18"/>
          <w:lang w:eastAsia="ko-KR"/>
        </w:rPr>
        <w:t>년에는</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저점</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국면을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경험했고</w:t>
      </w:r>
      <w:r w:rsidRPr="00DB36D5">
        <w:rPr>
          <w:rFonts w:ascii="조선신명조" w:eastAsia="조선신명조" w:hAnsiTheme="minorHAnsi"/>
          <w:sz w:val="18"/>
          <w:szCs w:val="18"/>
          <w:lang w:eastAsia="ko-KR"/>
        </w:rPr>
        <w:t>, 2022</w:t>
      </w:r>
      <w:r w:rsidRPr="00DB36D5">
        <w:rPr>
          <w:rFonts w:ascii="조선신명조" w:eastAsia="조선신명조" w:hAnsiTheme="minorHAnsi" w:hint="eastAsia"/>
          <w:sz w:val="18"/>
          <w:szCs w:val="18"/>
          <w:lang w:eastAsia="ko-KR"/>
        </w:rPr>
        <w:t>년에는</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미국</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연방준비제도의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초고속</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금리</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인상과</w:t>
      </w:r>
      <w:r w:rsidRPr="00DB36D5">
        <w:rPr>
          <w:rFonts w:ascii="조선신명조" w:eastAsia="조선신명조" w:hAnsiTheme="minorHAnsi"/>
          <w:sz w:val="18"/>
          <w:szCs w:val="18"/>
          <w:lang w:eastAsia="ko-KR"/>
        </w:rPr>
        <w:t xml:space="preserve"> </w:t>
      </w:r>
      <w:proofErr w:type="spellStart"/>
      <w:r w:rsidRPr="00DB36D5">
        <w:rPr>
          <w:rFonts w:ascii="조선신명조" w:eastAsia="조선신명조" w:hAnsiTheme="minorHAnsi" w:hint="eastAsia"/>
          <w:sz w:val="18"/>
          <w:szCs w:val="18"/>
          <w:lang w:eastAsia="ko-KR"/>
        </w:rPr>
        <w:t>한·미</w:t>
      </w:r>
      <w:proofErr w:type="spellEnd"/>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금리</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차</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확대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국내</w:t>
      </w:r>
      <w:r w:rsidRPr="00DB36D5">
        <w:rPr>
          <w:rFonts w:ascii="조선신명조" w:eastAsia="조선신명조" w:hAnsiTheme="minorHAnsi"/>
          <w:sz w:val="18"/>
          <w:szCs w:val="18"/>
          <w:lang w:eastAsia="ko-KR"/>
        </w:rPr>
        <w:t xml:space="preserve"> </w:t>
      </w:r>
      <w:proofErr w:type="spellStart"/>
      <w:r w:rsidRPr="00DB36D5">
        <w:rPr>
          <w:rFonts w:ascii="조선신명조" w:eastAsia="조선신명조" w:hAnsiTheme="minorHAnsi" w:hint="eastAsia"/>
          <w:sz w:val="18"/>
          <w:szCs w:val="18"/>
          <w:lang w:eastAsia="ko-KR"/>
        </w:rPr>
        <w:t>정치·정책</w:t>
      </w:r>
      <w:proofErr w:type="spellEnd"/>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변화</w:t>
      </w:r>
      <w:r w:rsidRPr="00DB36D5">
        <w:rPr>
          <w:rFonts w:ascii="조선신명조" w:eastAsia="조선신명조" w:hAnsiTheme="minorHAnsi"/>
          <w:sz w:val="18"/>
          <w:szCs w:val="18"/>
          <w:lang w:eastAsia="ko-KR"/>
        </w:rPr>
        <w:t xml:space="preserve">, </w:t>
      </w:r>
      <w:proofErr w:type="spellStart"/>
      <w:r w:rsidRPr="00DB36D5">
        <w:rPr>
          <w:rFonts w:ascii="조선신명조" w:eastAsia="조선신명조" w:hAnsiTheme="minorHAnsi" w:hint="eastAsia"/>
          <w:sz w:val="18"/>
          <w:szCs w:val="18"/>
          <w:lang w:eastAsia="ko-KR"/>
        </w:rPr>
        <w:t>러시아·우크라이나</w:t>
      </w:r>
      <w:proofErr w:type="spellEnd"/>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전쟁</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등의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외적</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요인들이</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복합적으로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작용하며</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큰</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폭으로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상승하였다</w:t>
      </w:r>
      <w:r w:rsidRPr="00DB36D5">
        <w:rPr>
          <w:rFonts w:ascii="조선신명조" w:eastAsia="조선신명조" w:hAnsiTheme="minorHAnsi"/>
          <w:sz w:val="18"/>
          <w:szCs w:val="18"/>
          <w:lang w:eastAsia="ko-KR"/>
        </w:rPr>
        <w:t>.</w:t>
      </w:r>
    </w:p>
    <w:p w14:paraId="4C8BB531" w14:textId="77777777" w:rsidR="00DB36D5" w:rsidRPr="00DB36D5" w:rsidRDefault="00DB36D5" w:rsidP="00DB36D5">
      <w:pPr>
        <w:pStyle w:val="af3"/>
        <w:ind w:firstLineChars="100" w:firstLine="180"/>
        <w:jc w:val="both"/>
        <w:rPr>
          <w:rFonts w:ascii="조선신명조" w:eastAsia="조선신명조" w:hAnsiTheme="minorHAnsi"/>
          <w:sz w:val="18"/>
          <w:szCs w:val="18"/>
          <w:lang w:eastAsia="ko-KR"/>
        </w:rPr>
      </w:pPr>
    </w:p>
    <w:p w14:paraId="042E3D9D" w14:textId="26B304D9" w:rsidR="00DE038E" w:rsidRPr="00DE038E" w:rsidRDefault="00DB36D5" w:rsidP="00DB36D5">
      <w:pPr>
        <w:pStyle w:val="af3"/>
        <w:ind w:firstLineChars="100" w:firstLine="180"/>
        <w:jc w:val="both"/>
        <w:rPr>
          <w:rFonts w:ascii="조선신명조" w:eastAsia="조선신명조" w:hAnsiTheme="minorHAnsi"/>
          <w:sz w:val="18"/>
          <w:szCs w:val="18"/>
          <w:lang w:eastAsia="ko-KR"/>
        </w:rPr>
      </w:pPr>
      <w:r w:rsidRPr="00DB36D5">
        <w:rPr>
          <w:rFonts w:ascii="조선신명조" w:eastAsia="조선신명조" w:hAnsiTheme="minorHAnsi" w:hint="eastAsia"/>
          <w:sz w:val="18"/>
          <w:szCs w:val="18"/>
          <w:lang w:eastAsia="ko-KR"/>
        </w:rPr>
        <w:t>특히</w:t>
      </w:r>
      <w:r w:rsidRPr="00DB36D5">
        <w:rPr>
          <w:rFonts w:ascii="조선신명조" w:eastAsia="조선신명조" w:hAnsiTheme="minorHAnsi"/>
          <w:sz w:val="18"/>
          <w:szCs w:val="18"/>
          <w:lang w:eastAsia="ko-KR"/>
        </w:rPr>
        <w:t xml:space="preserve"> 2020</w:t>
      </w:r>
      <w:r w:rsidRPr="00DB36D5">
        <w:rPr>
          <w:rFonts w:ascii="조선신명조" w:eastAsia="조선신명조" w:hAnsiTheme="minorHAnsi" w:hint="eastAsia"/>
          <w:sz w:val="18"/>
          <w:szCs w:val="18"/>
          <w:lang w:eastAsia="ko-KR"/>
        </w:rPr>
        <w:t>년과</w:t>
      </w:r>
      <w:r w:rsidRPr="00DB36D5">
        <w:rPr>
          <w:rFonts w:ascii="조선신명조" w:eastAsia="조선신명조" w:hAnsiTheme="minorHAnsi"/>
          <w:sz w:val="18"/>
          <w:szCs w:val="18"/>
          <w:lang w:eastAsia="ko-KR"/>
        </w:rPr>
        <w:t xml:space="preserve"> 2021</w:t>
      </w:r>
      <w:r w:rsidRPr="00DB36D5">
        <w:rPr>
          <w:rFonts w:ascii="조선신명조" w:eastAsia="조선신명조" w:hAnsiTheme="minorHAnsi" w:hint="eastAsia"/>
          <w:sz w:val="18"/>
          <w:szCs w:val="18"/>
          <w:lang w:eastAsia="ko-KR"/>
        </w:rPr>
        <w:t>년</w:t>
      </w:r>
      <w:r w:rsidRPr="00DB36D5">
        <w:rPr>
          <w:rFonts w:ascii="조선신명조" w:eastAsia="조선신명조" w:hAnsiTheme="minorHAnsi"/>
          <w:sz w:val="18"/>
          <w:szCs w:val="18"/>
          <w:lang w:eastAsia="ko-KR"/>
        </w:rPr>
        <w:t>, 2022</w:t>
      </w:r>
      <w:r w:rsidRPr="00DB36D5">
        <w:rPr>
          <w:rFonts w:ascii="조선신명조" w:eastAsia="조선신명조" w:hAnsiTheme="minorHAnsi" w:hint="eastAsia"/>
          <w:sz w:val="18"/>
          <w:szCs w:val="18"/>
          <w:lang w:eastAsia="ko-KR"/>
        </w:rPr>
        <w:t>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사이의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환율</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추이는</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다양한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경제적</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요인들이</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결합된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결과로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매우</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높은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변동성을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보였다</w:t>
      </w:r>
      <w:r w:rsidRPr="00DB36D5">
        <w:rPr>
          <w:rFonts w:ascii="조선신명조" w:eastAsia="조선신명조" w:hAnsiTheme="minorHAnsi"/>
          <w:sz w:val="18"/>
          <w:szCs w:val="18"/>
          <w:lang w:eastAsia="ko-KR"/>
        </w:rPr>
        <w:t>. &lt;</w:t>
      </w:r>
      <w:r w:rsidRPr="00DB36D5">
        <w:rPr>
          <w:rFonts w:ascii="조선신명조" w:eastAsia="조선신명조" w:hAnsiTheme="minorHAnsi" w:hint="eastAsia"/>
          <w:sz w:val="18"/>
          <w:szCs w:val="18"/>
          <w:lang w:eastAsia="ko-KR"/>
        </w:rPr>
        <w:t>그림</w:t>
      </w:r>
      <w:r w:rsidRPr="00DB36D5">
        <w:rPr>
          <w:rFonts w:ascii="조선신명조" w:eastAsia="조선신명조" w:hAnsiTheme="minorHAnsi"/>
          <w:sz w:val="18"/>
          <w:szCs w:val="18"/>
          <w:lang w:eastAsia="ko-KR"/>
        </w:rPr>
        <w:t xml:space="preserve"> 1&gt;</w:t>
      </w:r>
      <w:r w:rsidRPr="00DB36D5">
        <w:rPr>
          <w:rFonts w:ascii="조선신명조" w:eastAsia="조선신명조" w:hAnsiTheme="minorHAnsi" w:hint="eastAsia"/>
          <w:sz w:val="18"/>
          <w:szCs w:val="18"/>
          <w:lang w:eastAsia="ko-KR"/>
        </w:rPr>
        <w:t>에서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확인할</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있듯이</w:t>
      </w:r>
      <w:r w:rsidRPr="00DB36D5">
        <w:rPr>
          <w:rFonts w:ascii="조선신명조" w:eastAsia="조선신명조" w:hAnsiTheme="minorHAnsi"/>
          <w:sz w:val="18"/>
          <w:szCs w:val="18"/>
          <w:lang w:eastAsia="ko-KR"/>
        </w:rPr>
        <w:t>, 2021</w:t>
      </w:r>
      <w:r w:rsidRPr="00DB36D5">
        <w:rPr>
          <w:rFonts w:ascii="조선신명조" w:eastAsia="조선신명조" w:hAnsiTheme="minorHAnsi" w:hint="eastAsia"/>
          <w:sz w:val="18"/>
          <w:szCs w:val="18"/>
          <w:lang w:eastAsia="ko-KR"/>
        </w:rPr>
        <w:t>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초</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약</w:t>
      </w:r>
      <w:r w:rsidRPr="00DB36D5">
        <w:rPr>
          <w:rFonts w:ascii="조선신명조" w:eastAsia="조선신명조" w:hAnsiTheme="minorHAnsi"/>
          <w:sz w:val="18"/>
          <w:szCs w:val="18"/>
          <w:lang w:eastAsia="ko-KR"/>
        </w:rPr>
        <w:t xml:space="preserve"> 1,070</w:t>
      </w:r>
      <w:r w:rsidRPr="00DB36D5">
        <w:rPr>
          <w:rFonts w:ascii="조선신명조" w:eastAsia="조선신명조" w:hAnsiTheme="minorHAnsi" w:hint="eastAsia"/>
          <w:sz w:val="18"/>
          <w:szCs w:val="18"/>
          <w:lang w:eastAsia="ko-KR"/>
        </w:rPr>
        <w:t>원</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수준까지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환율이</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하락한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뒤</w:t>
      </w:r>
      <w:r w:rsidRPr="00DB36D5">
        <w:rPr>
          <w:rFonts w:ascii="조선신명조" w:eastAsia="조선신명조" w:hAnsiTheme="minorHAnsi"/>
          <w:sz w:val="18"/>
          <w:szCs w:val="18"/>
          <w:lang w:eastAsia="ko-KR"/>
        </w:rPr>
        <w:t>, 2022</w:t>
      </w:r>
      <w:r w:rsidRPr="00DB36D5">
        <w:rPr>
          <w:rFonts w:ascii="조선신명조" w:eastAsia="조선신명조" w:hAnsiTheme="minorHAnsi" w:hint="eastAsia"/>
          <w:sz w:val="18"/>
          <w:szCs w:val="18"/>
          <w:lang w:eastAsia="ko-KR"/>
        </w:rPr>
        <w:t>년</w:t>
      </w:r>
      <w:r w:rsidRPr="00DB36D5">
        <w:rPr>
          <w:rFonts w:ascii="조선신명조" w:eastAsia="조선신명조" w:hAnsiTheme="minorHAnsi"/>
          <w:sz w:val="18"/>
          <w:szCs w:val="18"/>
          <w:lang w:eastAsia="ko-KR"/>
        </w:rPr>
        <w:t xml:space="preserve"> 5</w:t>
      </w:r>
      <w:r w:rsidRPr="00DB36D5">
        <w:rPr>
          <w:rFonts w:ascii="조선신명조" w:eastAsia="조선신명조" w:hAnsiTheme="minorHAnsi" w:hint="eastAsia"/>
          <w:sz w:val="18"/>
          <w:szCs w:val="18"/>
          <w:lang w:eastAsia="ko-KR"/>
        </w:rPr>
        <w:t>월에는</w:t>
      </w:r>
      <w:r w:rsidRPr="00DB36D5">
        <w:rPr>
          <w:rFonts w:ascii="조선신명조" w:eastAsia="조선신명조" w:hAnsiTheme="minorHAnsi"/>
          <w:sz w:val="18"/>
          <w:szCs w:val="18"/>
          <w:lang w:eastAsia="ko-KR"/>
        </w:rPr>
        <w:t xml:space="preserve"> 1,300</w:t>
      </w:r>
      <w:r w:rsidRPr="00DB36D5">
        <w:rPr>
          <w:rFonts w:ascii="조선신명조" w:eastAsia="조선신명조" w:hAnsiTheme="minorHAnsi" w:hint="eastAsia"/>
          <w:sz w:val="18"/>
          <w:szCs w:val="18"/>
          <w:lang w:eastAsia="ko-KR"/>
        </w:rPr>
        <w:t>원</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이상으로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급등하였다</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이는</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단순히</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환율</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수준만이</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아니라</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변동성</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또한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급격히</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확대된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시점을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의미한다</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예를</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들어</w:t>
      </w:r>
      <w:r w:rsidRPr="00DB36D5">
        <w:rPr>
          <w:rFonts w:ascii="조선신명조" w:eastAsia="조선신명조" w:hAnsiTheme="minorHAnsi"/>
          <w:sz w:val="18"/>
          <w:szCs w:val="18"/>
          <w:lang w:eastAsia="ko-KR"/>
        </w:rPr>
        <w:t>, 2021</w:t>
      </w:r>
      <w:r w:rsidRPr="00DB36D5">
        <w:rPr>
          <w:rFonts w:ascii="조선신명조" w:eastAsia="조선신명조" w:hAnsiTheme="minorHAnsi" w:hint="eastAsia"/>
          <w:sz w:val="18"/>
          <w:szCs w:val="18"/>
          <w:lang w:eastAsia="ko-KR"/>
        </w:rPr>
        <w:t>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상반기</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일평균</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환율</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등락폭은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sz w:val="18"/>
          <w:szCs w:val="18"/>
          <w:lang w:eastAsia="ko-KR"/>
        </w:rPr>
        <w:t>±</w:t>
      </w:r>
      <w:r w:rsidRPr="00DB36D5">
        <w:rPr>
          <w:rFonts w:ascii="조선신명조" w:eastAsia="조선신명조" w:hAnsiTheme="minorHAnsi"/>
          <w:sz w:val="18"/>
          <w:szCs w:val="18"/>
          <w:lang w:eastAsia="ko-KR"/>
        </w:rPr>
        <w:t>5</w:t>
      </w:r>
      <w:r w:rsidRPr="00DB36D5">
        <w:rPr>
          <w:rFonts w:ascii="조선신명조" w:eastAsia="조선신명조" w:hAnsiTheme="minorHAnsi" w:hint="eastAsia"/>
          <w:sz w:val="18"/>
          <w:szCs w:val="18"/>
          <w:lang w:eastAsia="ko-KR"/>
        </w:rPr>
        <w:t>원에</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불과했으나</w:t>
      </w:r>
      <w:r w:rsidRPr="00DB36D5">
        <w:rPr>
          <w:rFonts w:ascii="조선신명조" w:eastAsia="조선신명조" w:hAnsiTheme="minorHAnsi"/>
          <w:sz w:val="18"/>
          <w:szCs w:val="18"/>
          <w:lang w:eastAsia="ko-KR"/>
        </w:rPr>
        <w:t>, 2022</w:t>
      </w:r>
      <w:r w:rsidRPr="00DB36D5">
        <w:rPr>
          <w:rFonts w:ascii="조선신명조" w:eastAsia="조선신명조" w:hAnsiTheme="minorHAnsi" w:hint="eastAsia"/>
          <w:sz w:val="18"/>
          <w:szCs w:val="18"/>
          <w:lang w:eastAsia="ko-KR"/>
        </w:rPr>
        <w:t>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상반기에는</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sz w:val="18"/>
          <w:szCs w:val="18"/>
          <w:lang w:eastAsia="ko-KR"/>
        </w:rPr>
        <w:t>±</w:t>
      </w:r>
      <w:r w:rsidRPr="00DB36D5">
        <w:rPr>
          <w:rFonts w:ascii="조선신명조" w:eastAsia="조선신명조" w:hAnsiTheme="minorHAnsi"/>
          <w:sz w:val="18"/>
          <w:szCs w:val="18"/>
          <w:lang w:eastAsia="ko-KR"/>
        </w:rPr>
        <w:t>15</w:t>
      </w:r>
      <w:r w:rsidRPr="00DB36D5">
        <w:rPr>
          <w:rFonts w:ascii="조선신명조" w:eastAsia="조선신명조" w:hAnsiTheme="minorHAnsi" w:hint="eastAsia"/>
          <w:sz w:val="18"/>
          <w:szCs w:val="18"/>
          <w:lang w:eastAsia="ko-KR"/>
        </w:rPr>
        <w:t>원으로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크게</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확대되었으며</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일간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표준편차</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기준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환율</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변동성</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지표도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같은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기간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동안</w:t>
      </w:r>
      <w:r w:rsidRPr="00DB36D5">
        <w:rPr>
          <w:rFonts w:ascii="조선신명조" w:eastAsia="조선신명조" w:hAnsiTheme="minorHAnsi"/>
          <w:sz w:val="18"/>
          <w:szCs w:val="18"/>
          <w:lang w:eastAsia="ko-KR"/>
        </w:rPr>
        <w:t xml:space="preserve"> 0.4%</w:t>
      </w:r>
      <w:r w:rsidRPr="00DB36D5">
        <w:rPr>
          <w:rFonts w:ascii="조선신명조" w:eastAsia="조선신명조" w:hAnsiTheme="minorHAnsi" w:hint="eastAsia"/>
          <w:sz w:val="18"/>
          <w:szCs w:val="18"/>
          <w:lang w:eastAsia="ko-KR"/>
        </w:rPr>
        <w:t>에서</w:t>
      </w:r>
      <w:r w:rsidRPr="00DB36D5">
        <w:rPr>
          <w:rFonts w:ascii="조선신명조" w:eastAsia="조선신명조" w:hAnsiTheme="minorHAnsi"/>
          <w:sz w:val="18"/>
          <w:szCs w:val="18"/>
          <w:lang w:eastAsia="ko-KR"/>
        </w:rPr>
        <w:t xml:space="preserve"> 1.2%</w:t>
      </w:r>
      <w:r w:rsidRPr="00DB36D5">
        <w:rPr>
          <w:rFonts w:ascii="조선신명조" w:eastAsia="조선신명조" w:hAnsiTheme="minorHAnsi" w:hint="eastAsia"/>
          <w:sz w:val="18"/>
          <w:szCs w:val="18"/>
          <w:lang w:eastAsia="ko-KR"/>
        </w:rPr>
        <w:t>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세</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배</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이상</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증가하였다</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환율</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변동성의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급증은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한국</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경제에</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중대한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영향을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미쳤다</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특히</w:t>
      </w:r>
      <w:r w:rsidRPr="00DB36D5">
        <w:rPr>
          <w:rFonts w:ascii="조선신명조" w:eastAsia="조선신명조" w:hAnsiTheme="minorHAnsi"/>
          <w:sz w:val="18"/>
          <w:szCs w:val="18"/>
          <w:lang w:eastAsia="ko-KR"/>
        </w:rPr>
        <w:t xml:space="preserve"> 2022</w:t>
      </w:r>
      <w:r w:rsidRPr="00DB36D5">
        <w:rPr>
          <w:rFonts w:ascii="조선신명조" w:eastAsia="조선신명조" w:hAnsiTheme="minorHAnsi" w:hint="eastAsia"/>
          <w:sz w:val="18"/>
          <w:szCs w:val="18"/>
          <w:lang w:eastAsia="ko-KR"/>
        </w:rPr>
        <w:t>년에는</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사상</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최대의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무역수지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적자가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발생하고</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원화</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약세가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지속되며</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수입물가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상승</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내수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위축</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소비심리</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악화</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등의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부정적인</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경제적</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효과를</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불러왔다</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반면</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수출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기업에는</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단기적으로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경쟁력이</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제공되었으나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환</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헤지</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비용이</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전년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대비</w:t>
      </w:r>
      <w:r w:rsidRPr="00DB36D5">
        <w:rPr>
          <w:rFonts w:ascii="조선신명조" w:eastAsia="조선신명조" w:hAnsiTheme="minorHAnsi"/>
          <w:sz w:val="18"/>
          <w:szCs w:val="18"/>
          <w:lang w:eastAsia="ko-KR"/>
        </w:rPr>
        <w:t xml:space="preserve"> 35% </w:t>
      </w:r>
      <w:r w:rsidRPr="00DB36D5">
        <w:rPr>
          <w:rFonts w:ascii="조선신명조" w:eastAsia="조선신명조" w:hAnsiTheme="minorHAnsi" w:hint="eastAsia"/>
          <w:sz w:val="18"/>
          <w:szCs w:val="18"/>
          <w:lang w:eastAsia="ko-KR"/>
        </w:rPr>
        <w:t>증가하며</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중소기업을</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중심으로</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금융비용</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부담이</w:t>
      </w:r>
      <w:r w:rsidRPr="00DB36D5">
        <w:rPr>
          <w:rFonts w:ascii="조선신명조" w:eastAsia="조선신명조" w:hAnsiTheme="minorHAnsi"/>
          <w:sz w:val="18"/>
          <w:szCs w:val="18"/>
          <w:lang w:eastAsia="ko-KR"/>
        </w:rPr>
        <w:t xml:space="preserve"> </w:t>
      </w:r>
      <w:r w:rsidRPr="00DB36D5">
        <w:rPr>
          <w:rFonts w:ascii="조선신명조" w:eastAsia="조선신명조" w:hAnsiTheme="minorHAnsi" w:hint="eastAsia"/>
          <w:sz w:val="18"/>
          <w:szCs w:val="18"/>
          <w:lang w:eastAsia="ko-KR"/>
        </w:rPr>
        <w:t>커졌다</w:t>
      </w:r>
      <w:r w:rsidRPr="00DB36D5">
        <w:rPr>
          <w:rFonts w:ascii="조선신명조" w:eastAsia="조선신명조" w:hAnsiTheme="minorHAnsi"/>
          <w:sz w:val="18"/>
          <w:szCs w:val="18"/>
          <w:lang w:eastAsia="ko-KR"/>
        </w:rPr>
        <w:t>.</w:t>
      </w:r>
    </w:p>
    <w:p w14:paraId="5D2DA829" w14:textId="237244F6" w:rsidR="00FB3671" w:rsidRPr="00DB36D5" w:rsidRDefault="00FB3671" w:rsidP="0056600E">
      <w:pPr>
        <w:pStyle w:val="af3"/>
        <w:rPr>
          <w:rFonts w:ascii="조선신명조" w:eastAsia="조선신명조"/>
          <w:lang w:eastAsia="ko-KR"/>
        </w:rPr>
        <w:sectPr w:rsidR="00FB3671" w:rsidRPr="00DB36D5" w:rsidSect="00D95A4E">
          <w:type w:val="continuous"/>
          <w:pgSz w:w="11910" w:h="16840"/>
          <w:pgMar w:top="1580" w:right="1180" w:bottom="2040" w:left="1180" w:header="0" w:footer="1849" w:gutter="0"/>
          <w:cols w:space="720"/>
        </w:sectPr>
      </w:pPr>
    </w:p>
    <w:p w14:paraId="3B9901F0" w14:textId="0FD500FD" w:rsidR="00DE038E" w:rsidRPr="009911B6" w:rsidRDefault="00DE038E" w:rsidP="0056600E">
      <w:pPr>
        <w:pStyle w:val="af3"/>
        <w:rPr>
          <w:rFonts w:ascii="조선신명조" w:eastAsia="조선신명조"/>
          <w:lang w:eastAsia="ko-KR"/>
        </w:rPr>
        <w:sectPr w:rsidR="00DE038E" w:rsidRPr="009911B6" w:rsidSect="00D95A4E">
          <w:type w:val="continuous"/>
          <w:pgSz w:w="11910" w:h="16840"/>
          <w:pgMar w:top="1580" w:right="1180" w:bottom="2040" w:left="1180" w:header="0" w:footer="1849" w:gutter="0"/>
          <w:cols w:space="720"/>
        </w:sectPr>
      </w:pPr>
    </w:p>
    <w:p w14:paraId="4E47B85C" w14:textId="47C24E6E" w:rsidR="00DE038E" w:rsidRPr="009911B6" w:rsidRDefault="00A96F74" w:rsidP="0056600E">
      <w:pPr>
        <w:pStyle w:val="af3"/>
        <w:rPr>
          <w:rFonts w:ascii="조선신명조" w:eastAsia="조선신명조"/>
          <w:lang w:eastAsia="ko-KR"/>
        </w:rPr>
        <w:sectPr w:rsidR="00DE038E" w:rsidRPr="009911B6" w:rsidSect="00D95A4E">
          <w:type w:val="continuous"/>
          <w:pgSz w:w="11910" w:h="16840"/>
          <w:pgMar w:top="1580" w:right="1180" w:bottom="2040" w:left="1180" w:header="0" w:footer="1849" w:gutter="0"/>
          <w:cols w:space="720"/>
        </w:sectPr>
      </w:pPr>
      <w:r>
        <w:rPr>
          <w:noProof/>
          <w14:ligatures w14:val="standardContextual"/>
        </w:rPr>
        <w:drawing>
          <wp:inline distT="0" distB="0" distL="0" distR="0" wp14:anchorId="0447B638" wp14:editId="0E0352D1">
            <wp:extent cx="6184900" cy="2522991"/>
            <wp:effectExtent l="0" t="0" r="6350" b="0"/>
            <wp:docPr id="697685998" name="그림 1" descr="라인, 그래프, 스크린샷,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5998" name="그림 1" descr="라인, 그래프, 스크린샷, 텍스트이(가) 표시된 사진&#10;&#10;AI 생성 콘텐츠는 정확하지 않을 수 있습니다."/>
                    <pic:cNvPicPr/>
                  </pic:nvPicPr>
                  <pic:blipFill>
                    <a:blip r:embed="rId13"/>
                    <a:stretch>
                      <a:fillRect/>
                    </a:stretch>
                  </pic:blipFill>
                  <pic:spPr>
                    <a:xfrm>
                      <a:off x="0" y="0"/>
                      <a:ext cx="6209945" cy="2533208"/>
                    </a:xfrm>
                    <a:prstGeom prst="rect">
                      <a:avLst/>
                    </a:prstGeom>
                  </pic:spPr>
                </pic:pic>
              </a:graphicData>
            </a:graphic>
          </wp:inline>
        </w:drawing>
      </w:r>
    </w:p>
    <w:p w14:paraId="05DDAEC8" w14:textId="3A9223FF" w:rsidR="00900D09" w:rsidRPr="007B24A5" w:rsidRDefault="00DE038E" w:rsidP="007B24A5">
      <w:pPr>
        <w:pStyle w:val="af3"/>
        <w:jc w:val="center"/>
        <w:rPr>
          <w:rFonts w:ascii="조선신명조" w:eastAsia="조선신명조"/>
          <w:b/>
          <w:bCs/>
          <w:sz w:val="18"/>
          <w:szCs w:val="18"/>
          <w:lang w:eastAsia="ko-KR"/>
        </w:rPr>
      </w:pPr>
      <w:r w:rsidRPr="007B24A5">
        <w:rPr>
          <w:rFonts w:ascii="조선신명조" w:eastAsia="조선신명조" w:hint="eastAsia"/>
          <w:b/>
          <w:bCs/>
          <w:sz w:val="18"/>
          <w:szCs w:val="18"/>
          <w:lang w:eastAsia="ko-KR"/>
        </w:rPr>
        <w:t>&lt;그림 1&gt; 원/달러 환율 추이</w:t>
      </w:r>
    </w:p>
    <w:p w14:paraId="604453B7" w14:textId="77777777" w:rsidR="00DE038E" w:rsidRDefault="00DE038E" w:rsidP="00DE038E">
      <w:pPr>
        <w:pBdr>
          <w:top w:val="nil"/>
          <w:left w:val="nil"/>
          <w:bottom w:val="nil"/>
          <w:right w:val="nil"/>
          <w:between w:val="nil"/>
        </w:pBdr>
        <w:tabs>
          <w:tab w:val="left" w:pos="613"/>
        </w:tabs>
        <w:autoSpaceDE/>
        <w:autoSpaceDN/>
        <w:spacing w:before="163"/>
        <w:jc w:val="both"/>
        <w:rPr>
          <w:rFonts w:ascii="조선신명조" w:eastAsia="조선신명조" w:hAnsi="맑은 고딕" w:cs="맑은 고딕"/>
          <w:iCs/>
          <w:sz w:val="20"/>
          <w:szCs w:val="20"/>
          <w:lang w:eastAsia="ko-KR"/>
        </w:rPr>
      </w:pPr>
    </w:p>
    <w:p w14:paraId="305A413F" w14:textId="364475B0" w:rsidR="00FB3671" w:rsidRPr="00D975AE" w:rsidRDefault="00FB3671" w:rsidP="00FB3671">
      <w:pPr>
        <w:pBdr>
          <w:top w:val="nil"/>
          <w:left w:val="nil"/>
          <w:bottom w:val="nil"/>
          <w:right w:val="nil"/>
          <w:between w:val="nil"/>
        </w:pBdr>
        <w:tabs>
          <w:tab w:val="left" w:pos="613"/>
        </w:tabs>
        <w:autoSpaceDE/>
        <w:autoSpaceDN/>
        <w:spacing w:before="163"/>
        <w:jc w:val="both"/>
        <w:rPr>
          <w:rFonts w:ascii="조선신명조" w:eastAsia="조선신명조"/>
          <w:lang w:eastAsia="ko-KR"/>
        </w:rPr>
      </w:pPr>
      <w:r w:rsidRPr="00D975AE">
        <w:rPr>
          <w:rFonts w:ascii="조선신명조" w:eastAsia="조선신명조" w:hint="eastAsia"/>
          <w:lang w:eastAsia="ko-KR"/>
        </w:rPr>
        <w:t>2</w:t>
      </w:r>
      <w:r w:rsidR="00CE6D39">
        <w:rPr>
          <w:rFonts w:ascii="조선신명조" w:eastAsia="조선신명조" w:hint="eastAsia"/>
          <w:lang w:eastAsia="ko-KR"/>
        </w:rPr>
        <w:t>. 독립변수 데이터</w:t>
      </w:r>
    </w:p>
    <w:p w14:paraId="61B9BAAE" w14:textId="1407FB56" w:rsidR="00FB3671" w:rsidRPr="00467DFD" w:rsidRDefault="00467DFD" w:rsidP="00FB3671">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467DFD">
        <w:rPr>
          <w:rFonts w:ascii="조선신명조" w:eastAsia="조선신명조" w:hAnsi="맑은 고딕" w:cs="맑은 고딕" w:hint="eastAsia"/>
          <w:sz w:val="18"/>
          <w:szCs w:val="18"/>
          <w:lang w:eastAsia="ko-KR"/>
        </w:rPr>
        <w:t>원</w:t>
      </w:r>
      <w:r w:rsidRPr="00467DFD">
        <w:rPr>
          <w:rFonts w:ascii="조선신명조" w:eastAsia="조선신명조" w:hAnsi="맑은 고딕" w:cs="맑은 고딕"/>
          <w:sz w:val="18"/>
          <w:szCs w:val="18"/>
          <w:lang w:eastAsia="ko-KR"/>
        </w:rPr>
        <w:t>/</w:t>
      </w:r>
      <w:r w:rsidRPr="00467DFD">
        <w:rPr>
          <w:rFonts w:ascii="조선신명조" w:eastAsia="조선신명조" w:hAnsi="맑은 고딕" w:cs="맑은 고딕" w:hint="eastAsia"/>
          <w:sz w:val="18"/>
          <w:szCs w:val="18"/>
          <w:lang w:eastAsia="ko-KR"/>
        </w:rPr>
        <w:t>달러</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환율</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예측을</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위한</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독립변수는</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기존</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환율</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예측</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연구에서</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사용된</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주요</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경제적</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요인을</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바탕으로</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설정하되</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환율</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변동성의</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구조적</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요인과</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시장</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심리적</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요인도</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동시에</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반영하도록</w:t>
      </w:r>
      <w:r w:rsidRPr="00467DFD">
        <w:rPr>
          <w:rFonts w:ascii="조선신명조" w:eastAsia="조선신명조" w:hAnsi="맑은 고딕" w:cs="맑은 고딕"/>
          <w:sz w:val="18"/>
          <w:szCs w:val="18"/>
          <w:lang w:eastAsia="ko-KR"/>
        </w:rPr>
        <w:t xml:space="preserve"> </w:t>
      </w:r>
      <w:r w:rsidRPr="00467DFD">
        <w:rPr>
          <w:rFonts w:ascii="조선신명조" w:eastAsia="조선신명조" w:hAnsi="맑은 고딕" w:cs="맑은 고딕" w:hint="eastAsia"/>
          <w:sz w:val="18"/>
          <w:szCs w:val="18"/>
          <w:lang w:eastAsia="ko-KR"/>
        </w:rPr>
        <w:t>설계되었다</w:t>
      </w:r>
      <w:r w:rsidRPr="00467DFD">
        <w:rPr>
          <w:rFonts w:ascii="조선신명조" w:eastAsia="조선신명조" w:hAnsi="맑은 고딕" w:cs="맑은 고딕"/>
          <w:sz w:val="18"/>
          <w:szCs w:val="18"/>
          <w:lang w:eastAsia="ko-KR"/>
        </w:rPr>
        <w:t>.</w:t>
      </w:r>
    </w:p>
    <w:p w14:paraId="2D3B9E72" w14:textId="58402444" w:rsidR="00FB3671" w:rsidRPr="00467DFD" w:rsidRDefault="00CE1807" w:rsidP="00FB3671">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CE1807">
        <w:rPr>
          <w:rFonts w:ascii="조선신명조" w:eastAsia="조선신명조" w:hAnsi="맑은 고딕" w:cs="맑은 고딕" w:hint="eastAsia"/>
          <w:sz w:val="18"/>
          <w:szCs w:val="18"/>
          <w:lang w:eastAsia="ko-KR"/>
        </w:rPr>
        <w:t>기존</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연구에서는</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거시경제</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및</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금융시장</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지표가</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주로</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독립변수로</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활용되었다</w:t>
      </w:r>
      <w:r w:rsidRPr="00CE1807">
        <w:rPr>
          <w:rFonts w:ascii="조선신명조" w:eastAsia="조선신명조" w:hAnsi="맑은 고딕" w:cs="맑은 고딕"/>
          <w:sz w:val="18"/>
          <w:szCs w:val="18"/>
          <w:lang w:eastAsia="ko-KR"/>
        </w:rPr>
        <w:t xml:space="preserve">. </w:t>
      </w:r>
      <w:proofErr w:type="spellStart"/>
      <w:r w:rsidRPr="00CE1807">
        <w:rPr>
          <w:rFonts w:ascii="조선신명조" w:eastAsia="조선신명조" w:hAnsi="맑은 고딕" w:cs="맑은 고딕"/>
          <w:sz w:val="18"/>
          <w:szCs w:val="18"/>
          <w:lang w:eastAsia="ko-KR"/>
        </w:rPr>
        <w:t>Plakandaras</w:t>
      </w:r>
      <w:proofErr w:type="spellEnd"/>
      <w:r w:rsidRPr="00CE1807">
        <w:rPr>
          <w:rFonts w:ascii="조선신명조" w:eastAsia="조선신명조" w:hAnsi="맑은 고딕" w:cs="맑은 고딕"/>
          <w:sz w:val="18"/>
          <w:szCs w:val="18"/>
          <w:lang w:eastAsia="ko-KR"/>
        </w:rPr>
        <w:t xml:space="preserve"> et al. (2015)</w:t>
      </w:r>
      <w:r w:rsidRPr="00CE1807">
        <w:rPr>
          <w:rFonts w:ascii="조선신명조" w:eastAsia="조선신명조" w:hAnsi="맑은 고딕" w:cs="맑은 고딕" w:hint="eastAsia"/>
          <w:sz w:val="18"/>
          <w:szCs w:val="18"/>
          <w:lang w:eastAsia="ko-KR"/>
        </w:rPr>
        <w:t>은</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원자재</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가격</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금속</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주가지수</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금리</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거시경제</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변수</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등</w:t>
      </w:r>
      <w:r w:rsidRPr="00CE1807">
        <w:rPr>
          <w:rFonts w:ascii="조선신명조" w:eastAsia="조선신명조" w:hAnsi="맑은 고딕" w:cs="맑은 고딕"/>
          <w:sz w:val="18"/>
          <w:szCs w:val="18"/>
          <w:lang w:eastAsia="ko-KR"/>
        </w:rPr>
        <w:t xml:space="preserve"> 60</w:t>
      </w:r>
      <w:r w:rsidRPr="00CE1807">
        <w:rPr>
          <w:rFonts w:ascii="조선신명조" w:eastAsia="조선신명조" w:hAnsi="맑은 고딕" w:cs="맑은 고딕" w:hint="eastAsia"/>
          <w:sz w:val="18"/>
          <w:szCs w:val="18"/>
          <w:lang w:eastAsia="ko-KR"/>
        </w:rPr>
        <w:t>여</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개의</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지표를</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활용하여</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환율</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예측을</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시도했으며</w:t>
      </w:r>
      <w:r w:rsidRPr="00CE1807">
        <w:rPr>
          <w:rFonts w:ascii="조선신명조" w:eastAsia="조선신명조" w:hAnsi="맑은 고딕" w:cs="맑은 고딕"/>
          <w:sz w:val="18"/>
          <w:szCs w:val="18"/>
          <w:lang w:eastAsia="ko-KR"/>
        </w:rPr>
        <w:t xml:space="preserve"> </w:t>
      </w:r>
      <w:r w:rsidR="00FB3671" w:rsidRPr="00467DFD">
        <w:rPr>
          <w:rFonts w:ascii="조선신명조" w:eastAsia="조선신명조" w:hAnsi="맑은 고딕" w:cs="맑은 고딕"/>
          <w:sz w:val="18"/>
          <w:szCs w:val="18"/>
          <w:lang w:eastAsia="ko-KR"/>
        </w:rPr>
        <w:t xml:space="preserve">[5], </w:t>
      </w:r>
      <w:r w:rsidRPr="00CE1807">
        <w:rPr>
          <w:rFonts w:ascii="조선신명조" w:eastAsia="조선신명조" w:hAnsi="맑은 고딕" w:cs="맑은 고딕" w:hint="eastAsia"/>
          <w:sz w:val="18"/>
          <w:szCs w:val="18"/>
          <w:lang w:eastAsia="ko-KR"/>
        </w:rPr>
        <w:t>임현욱</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외</w:t>
      </w:r>
      <w:r w:rsidRPr="00CE1807">
        <w:rPr>
          <w:rFonts w:ascii="조선신명조" w:eastAsia="조선신명조" w:hAnsi="맑은 고딕" w:cs="맑은 고딕"/>
          <w:sz w:val="18"/>
          <w:szCs w:val="18"/>
          <w:lang w:eastAsia="ko-KR"/>
        </w:rPr>
        <w:t>(2021)</w:t>
      </w:r>
      <w:r w:rsidRPr="00CE1807">
        <w:rPr>
          <w:rFonts w:ascii="조선신명조" w:eastAsia="조선신명조" w:hAnsi="맑은 고딕" w:cs="맑은 고딕" w:hint="eastAsia"/>
          <w:sz w:val="18"/>
          <w:szCs w:val="18"/>
          <w:lang w:eastAsia="ko-KR"/>
        </w:rPr>
        <w:t>는</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금리</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및</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채권시장</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변수를</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중심으로</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한</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연구를</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진행하였다</w:t>
      </w:r>
      <w:r w:rsidRPr="00CE1807">
        <w:rPr>
          <w:rFonts w:ascii="조선신명조" w:eastAsia="조선신명조" w:hAnsi="맑은 고딕" w:cs="맑은 고딕"/>
          <w:sz w:val="18"/>
          <w:szCs w:val="18"/>
          <w:lang w:eastAsia="ko-KR"/>
        </w:rPr>
        <w:t xml:space="preserve"> </w:t>
      </w:r>
      <w:r w:rsidR="00FB3671" w:rsidRPr="00467DFD">
        <w:rPr>
          <w:rFonts w:ascii="조선신명조" w:eastAsia="조선신명조" w:hAnsi="맑은 고딕" w:cs="맑은 고딕"/>
          <w:sz w:val="18"/>
          <w:szCs w:val="18"/>
          <w:lang w:eastAsia="ko-KR"/>
        </w:rPr>
        <w:t xml:space="preserve">[6]. </w:t>
      </w:r>
      <w:r w:rsidRPr="00CE1807">
        <w:rPr>
          <w:rFonts w:ascii="조선신명조" w:eastAsia="조선신명조" w:hAnsi="맑은 고딕" w:cs="맑은 고딕" w:hint="eastAsia"/>
          <w:sz w:val="18"/>
          <w:szCs w:val="18"/>
          <w:lang w:eastAsia="ko-KR"/>
        </w:rPr>
        <w:t>또한</w:t>
      </w:r>
      <w:r w:rsidRPr="00CE1807">
        <w:rPr>
          <w:rFonts w:ascii="조선신명조" w:eastAsia="조선신명조" w:hAnsi="맑은 고딕" w:cs="맑은 고딕"/>
          <w:sz w:val="18"/>
          <w:szCs w:val="18"/>
          <w:lang w:eastAsia="ko-KR"/>
        </w:rPr>
        <w:t>, Cao et al. (2020)</w:t>
      </w:r>
      <w:r w:rsidRPr="00CE1807">
        <w:rPr>
          <w:rFonts w:ascii="조선신명조" w:eastAsia="조선신명조" w:hAnsi="맑은 고딕" w:cs="맑은 고딕" w:hint="eastAsia"/>
          <w:sz w:val="18"/>
          <w:szCs w:val="18"/>
          <w:lang w:eastAsia="ko-KR"/>
        </w:rPr>
        <w:t>은</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유가</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금</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가격</w:t>
      </w:r>
      <w:r w:rsidRPr="00CE1807">
        <w:rPr>
          <w:rFonts w:ascii="조선신명조" w:eastAsia="조선신명조" w:hAnsi="맑은 고딕" w:cs="맑은 고딕"/>
          <w:sz w:val="18"/>
          <w:szCs w:val="18"/>
          <w:lang w:eastAsia="ko-KR"/>
        </w:rPr>
        <w:t xml:space="preserve">, M1, M2, CPI, PPI </w:t>
      </w:r>
      <w:r w:rsidRPr="00CE1807">
        <w:rPr>
          <w:rFonts w:ascii="조선신명조" w:eastAsia="조선신명조" w:hAnsi="맑은 고딕" w:cs="맑은 고딕" w:hint="eastAsia"/>
          <w:sz w:val="18"/>
          <w:szCs w:val="18"/>
          <w:lang w:eastAsia="ko-KR"/>
        </w:rPr>
        <w:t>등의</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거시지표를</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활용했으며</w:t>
      </w:r>
      <w:r w:rsidRPr="00CE1807">
        <w:rPr>
          <w:rFonts w:ascii="조선신명조" w:eastAsia="조선신명조" w:hAnsi="맑은 고딕" w:cs="맑은 고딕"/>
          <w:sz w:val="18"/>
          <w:szCs w:val="18"/>
          <w:lang w:eastAsia="ko-KR"/>
        </w:rPr>
        <w:t xml:space="preserve"> </w:t>
      </w:r>
      <w:r w:rsidR="00FB3671" w:rsidRPr="00467DFD">
        <w:rPr>
          <w:rFonts w:ascii="조선신명조" w:eastAsia="조선신명조" w:hAnsi="맑은 고딕" w:cs="맑은 고딕"/>
          <w:sz w:val="18"/>
          <w:szCs w:val="18"/>
          <w:lang w:eastAsia="ko-KR"/>
        </w:rPr>
        <w:t xml:space="preserve">[7], </w:t>
      </w:r>
      <w:r w:rsidRPr="00CE1807">
        <w:rPr>
          <w:rFonts w:ascii="조선신명조" w:eastAsia="조선신명조" w:hAnsi="맑은 고딕" w:cs="맑은 고딕"/>
          <w:sz w:val="18"/>
          <w:szCs w:val="18"/>
          <w:lang w:eastAsia="ko-KR"/>
        </w:rPr>
        <w:t>Ali(2025)</w:t>
      </w:r>
      <w:r w:rsidRPr="00CE1807">
        <w:rPr>
          <w:rFonts w:ascii="조선신명조" w:eastAsia="조선신명조" w:hAnsi="맑은 고딕" w:cs="맑은 고딕" w:hint="eastAsia"/>
          <w:sz w:val="18"/>
          <w:szCs w:val="18"/>
          <w:lang w:eastAsia="ko-KR"/>
        </w:rPr>
        <w:t>는</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금리</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인플레이션율</w:t>
      </w:r>
      <w:r w:rsidRPr="00CE1807">
        <w:rPr>
          <w:rFonts w:ascii="조선신명조" w:eastAsia="조선신명조" w:hAnsi="맑은 고딕" w:cs="맑은 고딕"/>
          <w:sz w:val="18"/>
          <w:szCs w:val="18"/>
          <w:lang w:eastAsia="ko-KR"/>
        </w:rPr>
        <w:t xml:space="preserve">, GDP </w:t>
      </w:r>
      <w:r w:rsidRPr="00CE1807">
        <w:rPr>
          <w:rFonts w:ascii="조선신명조" w:eastAsia="조선신명조" w:hAnsi="맑은 고딕" w:cs="맑은 고딕" w:hint="eastAsia"/>
          <w:sz w:val="18"/>
          <w:szCs w:val="18"/>
          <w:lang w:eastAsia="ko-KR"/>
        </w:rPr>
        <w:t>성장률</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외환보유액</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등을</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핵심</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변수로</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설정하였다</w:t>
      </w:r>
      <w:r w:rsidRPr="00CE1807">
        <w:rPr>
          <w:rFonts w:ascii="조선신명조" w:eastAsia="조선신명조" w:hAnsi="맑은 고딕" w:cs="맑은 고딕"/>
          <w:sz w:val="18"/>
          <w:szCs w:val="18"/>
          <w:lang w:eastAsia="ko-KR"/>
        </w:rPr>
        <w:t xml:space="preserve"> </w:t>
      </w:r>
      <w:r w:rsidR="00FB3671" w:rsidRPr="00467DFD">
        <w:rPr>
          <w:rFonts w:ascii="조선신명조" w:eastAsia="조선신명조" w:hAnsi="맑은 고딕" w:cs="맑은 고딕"/>
          <w:sz w:val="18"/>
          <w:szCs w:val="18"/>
          <w:lang w:eastAsia="ko-KR"/>
        </w:rPr>
        <w:t xml:space="preserve">[8]. </w:t>
      </w:r>
      <w:r w:rsidRPr="00CE1807">
        <w:rPr>
          <w:rFonts w:ascii="조선신명조" w:eastAsia="조선신명조" w:hAnsi="맑은 고딕" w:cs="맑은 고딕"/>
          <w:sz w:val="18"/>
          <w:szCs w:val="18"/>
          <w:lang w:eastAsia="ko-KR"/>
        </w:rPr>
        <w:t>Wang et al. (2021)</w:t>
      </w:r>
      <w:r w:rsidRPr="00CE1807">
        <w:rPr>
          <w:rFonts w:ascii="조선신명조" w:eastAsia="조선신명조" w:hAnsi="맑은 고딕" w:cs="맑은 고딕" w:hint="eastAsia"/>
          <w:sz w:val="18"/>
          <w:szCs w:val="18"/>
          <w:lang w:eastAsia="ko-KR"/>
        </w:rPr>
        <w:t>은</w:t>
      </w:r>
      <w:r w:rsidRPr="00CE1807">
        <w:rPr>
          <w:rFonts w:ascii="조선신명조" w:eastAsia="조선신명조" w:hAnsi="맑은 고딕" w:cs="맑은 고딕"/>
          <w:sz w:val="18"/>
          <w:szCs w:val="18"/>
          <w:lang w:eastAsia="ko-KR"/>
        </w:rPr>
        <w:t xml:space="preserve"> USD/CNY </w:t>
      </w:r>
      <w:r w:rsidRPr="00CE1807">
        <w:rPr>
          <w:rFonts w:ascii="조선신명조" w:eastAsia="조선신명조" w:hAnsi="맑은 고딕" w:cs="맑은 고딕" w:hint="eastAsia"/>
          <w:sz w:val="18"/>
          <w:szCs w:val="18"/>
          <w:lang w:eastAsia="ko-KR"/>
        </w:rPr>
        <w:t>환율과</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함께</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주요</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글로벌</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주가지수를</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포함하여</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국제적</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요인을</w:t>
      </w:r>
      <w:r w:rsidRPr="00CE1807">
        <w:rPr>
          <w:rFonts w:ascii="조선신명조" w:eastAsia="조선신명조" w:hAnsi="맑은 고딕" w:cs="맑은 고딕"/>
          <w:sz w:val="18"/>
          <w:szCs w:val="18"/>
          <w:lang w:eastAsia="ko-KR"/>
        </w:rPr>
        <w:t xml:space="preserve"> </w:t>
      </w:r>
      <w:r w:rsidRPr="00CE1807">
        <w:rPr>
          <w:rFonts w:ascii="조선신명조" w:eastAsia="조선신명조" w:hAnsi="맑은 고딕" w:cs="맑은 고딕" w:hint="eastAsia"/>
          <w:sz w:val="18"/>
          <w:szCs w:val="18"/>
          <w:lang w:eastAsia="ko-KR"/>
        </w:rPr>
        <w:t>반영하였다</w:t>
      </w:r>
      <w:r w:rsidRPr="00CE1807">
        <w:rPr>
          <w:rFonts w:ascii="조선신명조" w:eastAsia="조선신명조" w:hAnsi="맑은 고딕" w:cs="맑은 고딕"/>
          <w:sz w:val="18"/>
          <w:szCs w:val="18"/>
          <w:lang w:eastAsia="ko-KR"/>
        </w:rPr>
        <w:t xml:space="preserve"> </w:t>
      </w:r>
      <w:r w:rsidR="00FB3671" w:rsidRPr="00467DFD">
        <w:rPr>
          <w:rFonts w:ascii="조선신명조" w:eastAsia="조선신명조" w:hAnsi="맑은 고딕" w:cs="맑은 고딕"/>
          <w:sz w:val="18"/>
          <w:szCs w:val="18"/>
          <w:lang w:eastAsia="ko-KR"/>
        </w:rPr>
        <w:t>[9].</w:t>
      </w:r>
    </w:p>
    <w:p w14:paraId="6D1AAB86" w14:textId="7221A6D0" w:rsidR="00900D09" w:rsidRPr="00467DFD" w:rsidRDefault="008F4389" w:rsidP="008E7C3F">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8F4389">
        <w:rPr>
          <w:rFonts w:ascii="조선신명조" w:eastAsia="조선신명조" w:hAnsi="맑은 고딕" w:cs="맑은 고딕" w:hint="eastAsia"/>
          <w:sz w:val="18"/>
          <w:szCs w:val="18"/>
          <w:lang w:eastAsia="ko-KR"/>
        </w:rPr>
        <w:t>최근에는</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감성</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분석을</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통한</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시장</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심리</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변수화가</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활발히</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이루어지고</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있다</w:t>
      </w:r>
      <w:r w:rsidRPr="008F4389">
        <w:rPr>
          <w:rFonts w:ascii="조선신명조" w:eastAsia="조선신명조" w:hAnsi="맑은 고딕" w:cs="맑은 고딕"/>
          <w:sz w:val="18"/>
          <w:szCs w:val="18"/>
          <w:lang w:eastAsia="ko-KR"/>
        </w:rPr>
        <w:t>. Mohan et al. (2019)</w:t>
      </w:r>
      <w:r w:rsidRPr="008F4389">
        <w:rPr>
          <w:rFonts w:ascii="조선신명조" w:eastAsia="조선신명조" w:hAnsi="맑은 고딕" w:cs="맑은 고딕" w:hint="eastAsia"/>
          <w:sz w:val="18"/>
          <w:szCs w:val="18"/>
          <w:lang w:eastAsia="ko-KR"/>
        </w:rPr>
        <w:t>은</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국제</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뉴스</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기사에서</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추출한</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감정</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점수를</w:t>
      </w:r>
      <w:r w:rsidRPr="008F4389">
        <w:rPr>
          <w:rFonts w:ascii="조선신명조" w:eastAsia="조선신명조" w:hAnsi="맑은 고딕" w:cs="맑은 고딕"/>
          <w:sz w:val="18"/>
          <w:szCs w:val="18"/>
          <w:lang w:eastAsia="ko-KR"/>
        </w:rPr>
        <w:t xml:space="preserve"> S&amp;P500 </w:t>
      </w:r>
      <w:r w:rsidRPr="008F4389">
        <w:rPr>
          <w:rFonts w:ascii="조선신명조" w:eastAsia="조선신명조" w:hAnsi="맑은 고딕" w:cs="맑은 고딕" w:hint="eastAsia"/>
          <w:sz w:val="18"/>
          <w:szCs w:val="18"/>
          <w:lang w:eastAsia="ko-KR"/>
        </w:rPr>
        <w:t>주가</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예측에</w:t>
      </w:r>
      <w:r w:rsidRPr="008F4389">
        <w:rPr>
          <w:rFonts w:ascii="조선신명조" w:eastAsia="조선신명조" w:hAnsi="맑은 고딕" w:cs="맑은 고딕"/>
          <w:sz w:val="18"/>
          <w:szCs w:val="18"/>
          <w:lang w:eastAsia="ko-KR"/>
        </w:rPr>
        <w:t xml:space="preserve"> </w:t>
      </w:r>
      <w:r w:rsidRPr="008F4389">
        <w:rPr>
          <w:rFonts w:ascii="조선신명조" w:eastAsia="조선신명조" w:hAnsi="맑은 고딕" w:cs="맑은 고딕" w:hint="eastAsia"/>
          <w:sz w:val="18"/>
          <w:szCs w:val="18"/>
          <w:lang w:eastAsia="ko-KR"/>
        </w:rPr>
        <w:t>반영하였고</w:t>
      </w:r>
      <w:r w:rsidRPr="008F4389">
        <w:rPr>
          <w:rFonts w:ascii="조선신명조" w:eastAsia="조선신명조" w:hAnsi="맑은 고딕" w:cs="맑은 고딕"/>
          <w:sz w:val="18"/>
          <w:szCs w:val="18"/>
          <w:lang w:eastAsia="ko-KR"/>
        </w:rPr>
        <w:t xml:space="preserve"> </w:t>
      </w:r>
      <w:r w:rsidR="00FB3671" w:rsidRPr="00467DFD">
        <w:rPr>
          <w:rFonts w:ascii="조선신명조" w:eastAsia="조선신명조" w:hAnsi="맑은 고딕" w:cs="맑은 고딕"/>
          <w:sz w:val="18"/>
          <w:szCs w:val="18"/>
          <w:lang w:eastAsia="ko-KR"/>
        </w:rPr>
        <w:t xml:space="preserve">[10], </w:t>
      </w:r>
      <w:r w:rsidR="00EF1CEB" w:rsidRPr="00EF1CEB">
        <w:rPr>
          <w:rFonts w:ascii="조선신명조" w:eastAsia="조선신명조" w:hAnsi="맑은 고딕" w:cs="맑은 고딕"/>
          <w:sz w:val="18"/>
          <w:szCs w:val="18"/>
          <w:lang w:eastAsia="ko-KR"/>
        </w:rPr>
        <w:t>Jing et al. (2021)</w:t>
      </w:r>
      <w:r w:rsidR="00EF1CEB" w:rsidRPr="00EF1CEB">
        <w:rPr>
          <w:rFonts w:ascii="조선신명조" w:eastAsia="조선신명조" w:hAnsi="맑은 고딕" w:cs="맑은 고딕" w:hint="eastAsia"/>
          <w:sz w:val="18"/>
          <w:szCs w:val="18"/>
          <w:lang w:eastAsia="ko-KR"/>
        </w:rPr>
        <w:t>은</w:t>
      </w:r>
      <w:r w:rsidR="00EF1CEB" w:rsidRPr="00EF1CEB">
        <w:rPr>
          <w:rFonts w:ascii="조선신명조" w:eastAsia="조선신명조" w:hAnsi="맑은 고딕" w:cs="맑은 고딕"/>
          <w:sz w:val="18"/>
          <w:szCs w:val="18"/>
          <w:lang w:eastAsia="ko-KR"/>
        </w:rPr>
        <w:t xml:space="preserve"> </w:t>
      </w:r>
      <w:r w:rsidR="00EF1CEB" w:rsidRPr="00EF1CEB">
        <w:rPr>
          <w:rFonts w:ascii="조선신명조" w:eastAsia="조선신명조" w:hAnsi="맑은 고딕" w:cs="맑은 고딕" w:hint="eastAsia"/>
          <w:sz w:val="18"/>
          <w:szCs w:val="18"/>
          <w:lang w:eastAsia="ko-KR"/>
        </w:rPr>
        <w:t>투자자</w:t>
      </w:r>
      <w:r w:rsidR="00EF1CEB" w:rsidRPr="00EF1CEB">
        <w:rPr>
          <w:rFonts w:ascii="조선신명조" w:eastAsia="조선신명조" w:hAnsi="맑은 고딕" w:cs="맑은 고딕"/>
          <w:sz w:val="18"/>
          <w:szCs w:val="18"/>
          <w:lang w:eastAsia="ko-KR"/>
        </w:rPr>
        <w:t xml:space="preserve"> </w:t>
      </w:r>
      <w:r w:rsidR="00EF1CEB" w:rsidRPr="00EF1CEB">
        <w:rPr>
          <w:rFonts w:ascii="조선신명조" w:eastAsia="조선신명조" w:hAnsi="맑은 고딕" w:cs="맑은 고딕" w:hint="eastAsia"/>
          <w:sz w:val="18"/>
          <w:szCs w:val="18"/>
          <w:lang w:eastAsia="ko-KR"/>
        </w:rPr>
        <w:t>게시글의</w:t>
      </w:r>
      <w:r w:rsidR="00EF1CEB" w:rsidRPr="00EF1CEB">
        <w:rPr>
          <w:rFonts w:ascii="조선신명조" w:eastAsia="조선신명조" w:hAnsi="맑은 고딕" w:cs="맑은 고딕"/>
          <w:sz w:val="18"/>
          <w:szCs w:val="18"/>
          <w:lang w:eastAsia="ko-KR"/>
        </w:rPr>
        <w:t xml:space="preserve"> </w:t>
      </w:r>
      <w:r w:rsidR="00EF1CEB" w:rsidRPr="00EF1CEB">
        <w:rPr>
          <w:rFonts w:ascii="조선신명조" w:eastAsia="조선신명조" w:hAnsi="맑은 고딕" w:cs="맑은 고딕" w:hint="eastAsia"/>
          <w:sz w:val="18"/>
          <w:szCs w:val="18"/>
          <w:lang w:eastAsia="ko-KR"/>
        </w:rPr>
        <w:t>감정을</w:t>
      </w:r>
      <w:r w:rsidR="00EF1CEB" w:rsidRPr="00EF1CEB">
        <w:rPr>
          <w:rFonts w:ascii="조선신명조" w:eastAsia="조선신명조" w:hAnsi="맑은 고딕" w:cs="맑은 고딕"/>
          <w:sz w:val="18"/>
          <w:szCs w:val="18"/>
          <w:lang w:eastAsia="ko-KR"/>
        </w:rPr>
        <w:t xml:space="preserve"> CNN </w:t>
      </w:r>
      <w:r w:rsidR="00EF1CEB" w:rsidRPr="00EF1CEB">
        <w:rPr>
          <w:rFonts w:ascii="조선신명조" w:eastAsia="조선신명조" w:hAnsi="맑은 고딕" w:cs="맑은 고딕" w:hint="eastAsia"/>
          <w:sz w:val="18"/>
          <w:szCs w:val="18"/>
          <w:lang w:eastAsia="ko-KR"/>
        </w:rPr>
        <w:t>기반</w:t>
      </w:r>
      <w:r w:rsidR="00EF1CEB" w:rsidRPr="00EF1CEB">
        <w:rPr>
          <w:rFonts w:ascii="조선신명조" w:eastAsia="조선신명조" w:hAnsi="맑은 고딕" w:cs="맑은 고딕"/>
          <w:sz w:val="18"/>
          <w:szCs w:val="18"/>
          <w:lang w:eastAsia="ko-KR"/>
        </w:rPr>
        <w:t xml:space="preserve"> </w:t>
      </w:r>
      <w:r w:rsidR="00EF1CEB" w:rsidRPr="00EF1CEB">
        <w:rPr>
          <w:rFonts w:ascii="조선신명조" w:eastAsia="조선신명조" w:hAnsi="맑은 고딕" w:cs="맑은 고딕" w:hint="eastAsia"/>
          <w:sz w:val="18"/>
          <w:szCs w:val="18"/>
          <w:lang w:eastAsia="ko-KR"/>
        </w:rPr>
        <w:t>분류기로</w:t>
      </w:r>
      <w:r w:rsidR="00EF1CEB" w:rsidRPr="00EF1CEB">
        <w:rPr>
          <w:rFonts w:ascii="조선신명조" w:eastAsia="조선신명조" w:hAnsi="맑은 고딕" w:cs="맑은 고딕"/>
          <w:sz w:val="18"/>
          <w:szCs w:val="18"/>
          <w:lang w:eastAsia="ko-KR"/>
        </w:rPr>
        <w:t xml:space="preserve"> </w:t>
      </w:r>
      <w:r w:rsidR="00EF1CEB" w:rsidRPr="00EF1CEB">
        <w:rPr>
          <w:rFonts w:ascii="조선신명조" w:eastAsia="조선신명조" w:hAnsi="맑은 고딕" w:cs="맑은 고딕" w:hint="eastAsia"/>
          <w:sz w:val="18"/>
          <w:szCs w:val="18"/>
          <w:lang w:eastAsia="ko-KR"/>
        </w:rPr>
        <w:t>분석하여</w:t>
      </w:r>
      <w:r w:rsidR="00EF1CEB" w:rsidRPr="00EF1CEB">
        <w:rPr>
          <w:rFonts w:ascii="조선신명조" w:eastAsia="조선신명조" w:hAnsi="맑은 고딕" w:cs="맑은 고딕"/>
          <w:sz w:val="18"/>
          <w:szCs w:val="18"/>
          <w:lang w:eastAsia="ko-KR"/>
        </w:rPr>
        <w:t xml:space="preserve"> </w:t>
      </w:r>
      <w:r w:rsidR="00EF1CEB" w:rsidRPr="00EF1CEB">
        <w:rPr>
          <w:rFonts w:ascii="조선신명조" w:eastAsia="조선신명조" w:hAnsi="맑은 고딕" w:cs="맑은 고딕" w:hint="eastAsia"/>
          <w:sz w:val="18"/>
          <w:szCs w:val="18"/>
          <w:lang w:eastAsia="ko-KR"/>
        </w:rPr>
        <w:t>주가</w:t>
      </w:r>
      <w:r w:rsidR="00EF1CEB" w:rsidRPr="00EF1CEB">
        <w:rPr>
          <w:rFonts w:ascii="조선신명조" w:eastAsia="조선신명조" w:hAnsi="맑은 고딕" w:cs="맑은 고딕"/>
          <w:sz w:val="18"/>
          <w:szCs w:val="18"/>
          <w:lang w:eastAsia="ko-KR"/>
        </w:rPr>
        <w:t xml:space="preserve"> </w:t>
      </w:r>
      <w:r w:rsidR="00EF1CEB" w:rsidRPr="00EF1CEB">
        <w:rPr>
          <w:rFonts w:ascii="조선신명조" w:eastAsia="조선신명조" w:hAnsi="맑은 고딕" w:cs="맑은 고딕" w:hint="eastAsia"/>
          <w:sz w:val="18"/>
          <w:szCs w:val="18"/>
          <w:lang w:eastAsia="ko-KR"/>
        </w:rPr>
        <w:t>예측에</w:t>
      </w:r>
      <w:r w:rsidR="00EF1CEB" w:rsidRPr="00EF1CEB">
        <w:rPr>
          <w:rFonts w:ascii="조선신명조" w:eastAsia="조선신명조" w:hAnsi="맑은 고딕" w:cs="맑은 고딕"/>
          <w:sz w:val="18"/>
          <w:szCs w:val="18"/>
          <w:lang w:eastAsia="ko-KR"/>
        </w:rPr>
        <w:t xml:space="preserve"> </w:t>
      </w:r>
      <w:r w:rsidR="00EF1CEB" w:rsidRPr="00EF1CEB">
        <w:rPr>
          <w:rFonts w:ascii="조선신명조" w:eastAsia="조선신명조" w:hAnsi="맑은 고딕" w:cs="맑은 고딕" w:hint="eastAsia"/>
          <w:sz w:val="18"/>
          <w:szCs w:val="18"/>
          <w:lang w:eastAsia="ko-KR"/>
        </w:rPr>
        <w:t>활용하였다</w:t>
      </w:r>
      <w:r w:rsidR="00EF1CEB" w:rsidRPr="00EF1CEB">
        <w:rPr>
          <w:rFonts w:ascii="조선신명조" w:eastAsia="조선신명조" w:hAnsi="맑은 고딕" w:cs="맑은 고딕"/>
          <w:sz w:val="18"/>
          <w:szCs w:val="18"/>
          <w:lang w:eastAsia="ko-KR"/>
        </w:rPr>
        <w:t xml:space="preserve"> </w:t>
      </w:r>
      <w:r w:rsidR="00FB3671" w:rsidRPr="00467DFD">
        <w:rPr>
          <w:rFonts w:ascii="조선신명조" w:eastAsia="조선신명조" w:hAnsi="맑은 고딕" w:cs="맑은 고딕"/>
          <w:sz w:val="18"/>
          <w:szCs w:val="18"/>
          <w:lang w:eastAsia="ko-KR"/>
        </w:rPr>
        <w:t xml:space="preserve">[11]. </w:t>
      </w:r>
      <w:proofErr w:type="spellStart"/>
      <w:r w:rsidR="00164836" w:rsidRPr="00164836">
        <w:rPr>
          <w:rFonts w:ascii="조선신명조" w:eastAsia="조선신명조" w:hAnsi="맑은 고딕" w:cs="맑은 고딕" w:hint="eastAsia"/>
          <w:sz w:val="18"/>
          <w:szCs w:val="18"/>
          <w:lang w:eastAsia="ko-KR"/>
        </w:rPr>
        <w:t>정가연</w:t>
      </w:r>
      <w:proofErr w:type="spellEnd"/>
      <w:r w:rsidR="00164836" w:rsidRPr="00164836">
        <w:rPr>
          <w:rFonts w:ascii="조선신명조" w:eastAsia="조선신명조" w:hAnsi="맑은 고딕" w:cs="맑은 고딕"/>
          <w:sz w:val="18"/>
          <w:szCs w:val="18"/>
          <w:lang w:eastAsia="ko-KR"/>
        </w:rPr>
        <w:t xml:space="preserve"> </w:t>
      </w:r>
      <w:r w:rsidR="00164836" w:rsidRPr="00164836">
        <w:rPr>
          <w:rFonts w:ascii="조선신명조" w:eastAsia="조선신명조" w:hAnsi="맑은 고딕" w:cs="맑은 고딕" w:hint="eastAsia"/>
          <w:sz w:val="18"/>
          <w:szCs w:val="18"/>
          <w:lang w:eastAsia="ko-KR"/>
        </w:rPr>
        <w:t>외</w:t>
      </w:r>
      <w:r w:rsidR="00164836" w:rsidRPr="00164836">
        <w:rPr>
          <w:rFonts w:ascii="조선신명조" w:eastAsia="조선신명조" w:hAnsi="맑은 고딕" w:cs="맑은 고딕"/>
          <w:sz w:val="18"/>
          <w:szCs w:val="18"/>
          <w:lang w:eastAsia="ko-KR"/>
        </w:rPr>
        <w:t>(2024)</w:t>
      </w:r>
      <w:r w:rsidR="00164836" w:rsidRPr="00164836">
        <w:rPr>
          <w:rFonts w:ascii="조선신명조" w:eastAsia="조선신명조" w:hAnsi="맑은 고딕" w:cs="맑은 고딕" w:hint="eastAsia"/>
          <w:sz w:val="18"/>
          <w:szCs w:val="18"/>
          <w:lang w:eastAsia="ko-KR"/>
        </w:rPr>
        <w:t>는</w:t>
      </w:r>
      <w:r w:rsidR="00164836" w:rsidRPr="00164836">
        <w:rPr>
          <w:rFonts w:ascii="조선신명조" w:eastAsia="조선신명조" w:hAnsi="맑은 고딕" w:cs="맑은 고딕"/>
          <w:sz w:val="18"/>
          <w:szCs w:val="18"/>
          <w:lang w:eastAsia="ko-KR"/>
        </w:rPr>
        <w:t xml:space="preserve"> KLUE-BERT </w:t>
      </w:r>
      <w:r w:rsidR="00164836" w:rsidRPr="00164836">
        <w:rPr>
          <w:rFonts w:ascii="조선신명조" w:eastAsia="조선신명조" w:hAnsi="맑은 고딕" w:cs="맑은 고딕" w:hint="eastAsia"/>
          <w:sz w:val="18"/>
          <w:szCs w:val="18"/>
          <w:lang w:eastAsia="ko-KR"/>
        </w:rPr>
        <w:t>기반</w:t>
      </w:r>
      <w:r w:rsidR="00164836" w:rsidRPr="00164836">
        <w:rPr>
          <w:rFonts w:ascii="조선신명조" w:eastAsia="조선신명조" w:hAnsi="맑은 고딕" w:cs="맑은 고딕"/>
          <w:sz w:val="18"/>
          <w:szCs w:val="18"/>
          <w:lang w:eastAsia="ko-KR"/>
        </w:rPr>
        <w:t xml:space="preserve"> </w:t>
      </w:r>
      <w:r w:rsidR="00164836" w:rsidRPr="00164836">
        <w:rPr>
          <w:rFonts w:ascii="조선신명조" w:eastAsia="조선신명조" w:hAnsi="맑은 고딕" w:cs="맑은 고딕" w:hint="eastAsia"/>
          <w:sz w:val="18"/>
          <w:szCs w:val="18"/>
          <w:lang w:eastAsia="ko-KR"/>
        </w:rPr>
        <w:t>뉴스</w:t>
      </w:r>
      <w:r w:rsidR="00164836" w:rsidRPr="00164836">
        <w:rPr>
          <w:rFonts w:ascii="조선신명조" w:eastAsia="조선신명조" w:hAnsi="맑은 고딕" w:cs="맑은 고딕"/>
          <w:sz w:val="18"/>
          <w:szCs w:val="18"/>
          <w:lang w:eastAsia="ko-KR"/>
        </w:rPr>
        <w:t xml:space="preserve"> </w:t>
      </w:r>
      <w:r w:rsidR="00164836" w:rsidRPr="00164836">
        <w:rPr>
          <w:rFonts w:ascii="조선신명조" w:eastAsia="조선신명조" w:hAnsi="맑은 고딕" w:cs="맑은 고딕" w:hint="eastAsia"/>
          <w:sz w:val="18"/>
          <w:szCs w:val="18"/>
          <w:lang w:eastAsia="ko-KR"/>
        </w:rPr>
        <w:t>감정</w:t>
      </w:r>
      <w:r w:rsidR="00164836" w:rsidRPr="00164836">
        <w:rPr>
          <w:rFonts w:ascii="조선신명조" w:eastAsia="조선신명조" w:hAnsi="맑은 고딕" w:cs="맑은 고딕"/>
          <w:sz w:val="18"/>
          <w:szCs w:val="18"/>
          <w:lang w:eastAsia="ko-KR"/>
        </w:rPr>
        <w:t xml:space="preserve"> </w:t>
      </w:r>
      <w:r w:rsidR="00164836" w:rsidRPr="00164836">
        <w:rPr>
          <w:rFonts w:ascii="조선신명조" w:eastAsia="조선신명조" w:hAnsi="맑은 고딕" w:cs="맑은 고딕" w:hint="eastAsia"/>
          <w:sz w:val="18"/>
          <w:szCs w:val="18"/>
          <w:lang w:eastAsia="ko-KR"/>
        </w:rPr>
        <w:t>점수를</w:t>
      </w:r>
      <w:r w:rsidR="00164836" w:rsidRPr="00164836">
        <w:rPr>
          <w:rFonts w:ascii="조선신명조" w:eastAsia="조선신명조" w:hAnsi="맑은 고딕" w:cs="맑은 고딕"/>
          <w:sz w:val="18"/>
          <w:szCs w:val="18"/>
          <w:lang w:eastAsia="ko-KR"/>
        </w:rPr>
        <w:t xml:space="preserve"> </w:t>
      </w:r>
      <w:r w:rsidR="00164836" w:rsidRPr="00164836">
        <w:rPr>
          <w:rFonts w:ascii="조선신명조" w:eastAsia="조선신명조" w:hAnsi="맑은 고딕" w:cs="맑은 고딕" w:hint="eastAsia"/>
          <w:sz w:val="18"/>
          <w:szCs w:val="18"/>
          <w:lang w:eastAsia="ko-KR"/>
        </w:rPr>
        <w:t>거시경제</w:t>
      </w:r>
      <w:r w:rsidR="00164836" w:rsidRPr="00164836">
        <w:rPr>
          <w:rFonts w:ascii="조선신명조" w:eastAsia="조선신명조" w:hAnsi="맑은 고딕" w:cs="맑은 고딕"/>
          <w:sz w:val="18"/>
          <w:szCs w:val="18"/>
          <w:lang w:eastAsia="ko-KR"/>
        </w:rPr>
        <w:t xml:space="preserve"> </w:t>
      </w:r>
      <w:r w:rsidR="00164836" w:rsidRPr="00164836">
        <w:rPr>
          <w:rFonts w:ascii="조선신명조" w:eastAsia="조선신명조" w:hAnsi="맑은 고딕" w:cs="맑은 고딕" w:hint="eastAsia"/>
          <w:sz w:val="18"/>
          <w:szCs w:val="18"/>
          <w:lang w:eastAsia="ko-KR"/>
        </w:rPr>
        <w:t>변수와</w:t>
      </w:r>
      <w:r w:rsidR="00164836" w:rsidRPr="00164836">
        <w:rPr>
          <w:rFonts w:ascii="조선신명조" w:eastAsia="조선신명조" w:hAnsi="맑은 고딕" w:cs="맑은 고딕"/>
          <w:sz w:val="18"/>
          <w:szCs w:val="18"/>
          <w:lang w:eastAsia="ko-KR"/>
        </w:rPr>
        <w:t xml:space="preserve"> </w:t>
      </w:r>
      <w:r w:rsidR="00164836" w:rsidRPr="00164836">
        <w:rPr>
          <w:rFonts w:ascii="조선신명조" w:eastAsia="조선신명조" w:hAnsi="맑은 고딕" w:cs="맑은 고딕" w:hint="eastAsia"/>
          <w:sz w:val="18"/>
          <w:szCs w:val="18"/>
          <w:lang w:eastAsia="ko-KR"/>
        </w:rPr>
        <w:t>결합하여</w:t>
      </w:r>
      <w:r w:rsidR="00164836" w:rsidRPr="00164836">
        <w:rPr>
          <w:rFonts w:ascii="조선신명조" w:eastAsia="조선신명조" w:hAnsi="맑은 고딕" w:cs="맑은 고딕"/>
          <w:sz w:val="18"/>
          <w:szCs w:val="18"/>
          <w:lang w:eastAsia="ko-KR"/>
        </w:rPr>
        <w:t xml:space="preserve"> </w:t>
      </w:r>
      <w:r w:rsidR="00164836" w:rsidRPr="00164836">
        <w:rPr>
          <w:rFonts w:ascii="조선신명조" w:eastAsia="조선신명조" w:hAnsi="맑은 고딕" w:cs="맑은 고딕" w:hint="eastAsia"/>
          <w:sz w:val="18"/>
          <w:szCs w:val="18"/>
          <w:lang w:eastAsia="ko-KR"/>
        </w:rPr>
        <w:t>예측</w:t>
      </w:r>
      <w:r w:rsidR="00164836" w:rsidRPr="00164836">
        <w:rPr>
          <w:rFonts w:ascii="조선신명조" w:eastAsia="조선신명조" w:hAnsi="맑은 고딕" w:cs="맑은 고딕"/>
          <w:sz w:val="18"/>
          <w:szCs w:val="18"/>
          <w:lang w:eastAsia="ko-KR"/>
        </w:rPr>
        <w:t xml:space="preserve"> </w:t>
      </w:r>
      <w:r w:rsidR="00164836" w:rsidRPr="00164836">
        <w:rPr>
          <w:rFonts w:ascii="조선신명조" w:eastAsia="조선신명조" w:hAnsi="맑은 고딕" w:cs="맑은 고딕" w:hint="eastAsia"/>
          <w:sz w:val="18"/>
          <w:szCs w:val="18"/>
          <w:lang w:eastAsia="ko-KR"/>
        </w:rPr>
        <w:t>정확도를</w:t>
      </w:r>
      <w:r w:rsidR="00164836" w:rsidRPr="00164836">
        <w:rPr>
          <w:rFonts w:ascii="조선신명조" w:eastAsia="조선신명조" w:hAnsi="맑은 고딕" w:cs="맑은 고딕"/>
          <w:sz w:val="18"/>
          <w:szCs w:val="18"/>
          <w:lang w:eastAsia="ko-KR"/>
        </w:rPr>
        <w:t xml:space="preserve"> </w:t>
      </w:r>
      <w:r w:rsidR="00164836" w:rsidRPr="00164836">
        <w:rPr>
          <w:rFonts w:ascii="조선신명조" w:eastAsia="조선신명조" w:hAnsi="맑은 고딕" w:cs="맑은 고딕" w:hint="eastAsia"/>
          <w:sz w:val="18"/>
          <w:szCs w:val="18"/>
          <w:lang w:eastAsia="ko-KR"/>
        </w:rPr>
        <w:t>높였고</w:t>
      </w:r>
      <w:r w:rsidR="00164836" w:rsidRPr="00164836">
        <w:rPr>
          <w:rFonts w:ascii="조선신명조" w:eastAsia="조선신명조" w:hAnsi="맑은 고딕" w:cs="맑은 고딕"/>
          <w:sz w:val="18"/>
          <w:szCs w:val="18"/>
          <w:lang w:eastAsia="ko-KR"/>
        </w:rPr>
        <w:t xml:space="preserve"> </w:t>
      </w:r>
      <w:r w:rsidR="00FB3671" w:rsidRPr="00467DFD">
        <w:rPr>
          <w:rFonts w:ascii="조선신명조" w:eastAsia="조선신명조" w:hAnsi="맑은 고딕" w:cs="맑은 고딕"/>
          <w:sz w:val="18"/>
          <w:szCs w:val="18"/>
          <w:lang w:eastAsia="ko-KR"/>
        </w:rPr>
        <w:t xml:space="preserve">[12], </w:t>
      </w:r>
      <w:r w:rsidR="003548A0" w:rsidRPr="003548A0">
        <w:rPr>
          <w:rFonts w:ascii="조선신명조" w:eastAsia="조선신명조" w:hAnsi="맑은 고딕" w:cs="맑은 고딕"/>
          <w:sz w:val="18"/>
          <w:szCs w:val="18"/>
          <w:lang w:eastAsia="ko-KR"/>
        </w:rPr>
        <w:t>Ding et al. (2025)</w:t>
      </w:r>
      <w:r w:rsidR="003548A0" w:rsidRPr="003548A0">
        <w:rPr>
          <w:rFonts w:ascii="조선신명조" w:eastAsia="조선신명조" w:hAnsi="맑은 고딕" w:cs="맑은 고딕" w:hint="eastAsia"/>
          <w:sz w:val="18"/>
          <w:szCs w:val="18"/>
          <w:lang w:eastAsia="ko-KR"/>
        </w:rPr>
        <w:t>은</w:t>
      </w:r>
      <w:r w:rsidR="003548A0" w:rsidRPr="003548A0">
        <w:rPr>
          <w:rFonts w:ascii="조선신명조" w:eastAsia="조선신명조" w:hAnsi="맑은 고딕" w:cs="맑은 고딕"/>
          <w:sz w:val="18"/>
          <w:szCs w:val="18"/>
          <w:lang w:eastAsia="ko-KR"/>
        </w:rPr>
        <w:t xml:space="preserve"> </w:t>
      </w:r>
      <w:r w:rsidR="003548A0" w:rsidRPr="003548A0">
        <w:rPr>
          <w:rFonts w:ascii="조선신명조" w:eastAsia="조선신명조" w:hAnsi="맑은 고딕" w:cs="맑은 고딕" w:hint="eastAsia"/>
          <w:sz w:val="18"/>
          <w:szCs w:val="18"/>
          <w:lang w:eastAsia="ko-KR"/>
        </w:rPr>
        <w:t>환율</w:t>
      </w:r>
      <w:r w:rsidR="003548A0" w:rsidRPr="003548A0">
        <w:rPr>
          <w:rFonts w:ascii="조선신명조" w:eastAsia="조선신명조" w:hAnsi="맑은 고딕" w:cs="맑은 고딕"/>
          <w:sz w:val="18"/>
          <w:szCs w:val="18"/>
          <w:lang w:eastAsia="ko-KR"/>
        </w:rPr>
        <w:t xml:space="preserve"> </w:t>
      </w:r>
      <w:r w:rsidR="003548A0" w:rsidRPr="003548A0">
        <w:rPr>
          <w:rFonts w:ascii="조선신명조" w:eastAsia="조선신명조" w:hAnsi="맑은 고딕" w:cs="맑은 고딕" w:hint="eastAsia"/>
          <w:sz w:val="18"/>
          <w:szCs w:val="18"/>
          <w:lang w:eastAsia="ko-KR"/>
        </w:rPr>
        <w:t>관련</w:t>
      </w:r>
      <w:r w:rsidR="003548A0" w:rsidRPr="003548A0">
        <w:rPr>
          <w:rFonts w:ascii="조선신명조" w:eastAsia="조선신명조" w:hAnsi="맑은 고딕" w:cs="맑은 고딕"/>
          <w:sz w:val="18"/>
          <w:szCs w:val="18"/>
          <w:lang w:eastAsia="ko-KR"/>
        </w:rPr>
        <w:t xml:space="preserve"> </w:t>
      </w:r>
      <w:r w:rsidR="003548A0" w:rsidRPr="003548A0">
        <w:rPr>
          <w:rFonts w:ascii="조선신명조" w:eastAsia="조선신명조" w:hAnsi="맑은 고딕" w:cs="맑은 고딕" w:hint="eastAsia"/>
          <w:sz w:val="18"/>
          <w:szCs w:val="18"/>
          <w:lang w:eastAsia="ko-KR"/>
        </w:rPr>
        <w:t>뉴스와</w:t>
      </w:r>
      <w:r w:rsidR="003548A0" w:rsidRPr="003548A0">
        <w:rPr>
          <w:rFonts w:ascii="조선신명조" w:eastAsia="조선신명조" w:hAnsi="맑은 고딕" w:cs="맑은 고딕"/>
          <w:sz w:val="18"/>
          <w:szCs w:val="18"/>
          <w:lang w:eastAsia="ko-KR"/>
        </w:rPr>
        <w:t xml:space="preserve"> </w:t>
      </w:r>
      <w:r w:rsidR="003548A0" w:rsidRPr="003548A0">
        <w:rPr>
          <w:rFonts w:ascii="조선신명조" w:eastAsia="조선신명조" w:hAnsi="맑은 고딕" w:cs="맑은 고딕" w:hint="eastAsia"/>
          <w:sz w:val="18"/>
          <w:szCs w:val="18"/>
          <w:lang w:eastAsia="ko-KR"/>
        </w:rPr>
        <w:t>댓글</w:t>
      </w:r>
      <w:r w:rsidR="003548A0" w:rsidRPr="003548A0">
        <w:rPr>
          <w:rFonts w:ascii="조선신명조" w:eastAsia="조선신명조" w:hAnsi="맑은 고딕" w:cs="맑은 고딕"/>
          <w:sz w:val="18"/>
          <w:szCs w:val="18"/>
          <w:lang w:eastAsia="ko-KR"/>
        </w:rPr>
        <w:t xml:space="preserve"> </w:t>
      </w:r>
      <w:r w:rsidR="003548A0" w:rsidRPr="003548A0">
        <w:rPr>
          <w:rFonts w:ascii="조선신명조" w:eastAsia="조선신명조" w:hAnsi="맑은 고딕" w:cs="맑은 고딕" w:hint="eastAsia"/>
          <w:sz w:val="18"/>
          <w:szCs w:val="18"/>
          <w:lang w:eastAsia="ko-KR"/>
        </w:rPr>
        <w:t>감성을</w:t>
      </w:r>
      <w:r w:rsidR="003548A0" w:rsidRPr="003548A0">
        <w:rPr>
          <w:rFonts w:ascii="조선신명조" w:eastAsia="조선신명조" w:hAnsi="맑은 고딕" w:cs="맑은 고딕"/>
          <w:sz w:val="18"/>
          <w:szCs w:val="18"/>
          <w:lang w:eastAsia="ko-KR"/>
        </w:rPr>
        <w:t xml:space="preserve"> </w:t>
      </w:r>
      <w:r w:rsidR="003548A0" w:rsidRPr="003548A0">
        <w:rPr>
          <w:rFonts w:ascii="조선신명조" w:eastAsia="조선신명조" w:hAnsi="맑은 고딕" w:cs="맑은 고딕" w:hint="eastAsia"/>
          <w:sz w:val="18"/>
          <w:szCs w:val="18"/>
          <w:lang w:eastAsia="ko-KR"/>
        </w:rPr>
        <w:t>결합하여</w:t>
      </w:r>
      <w:r w:rsidR="003548A0" w:rsidRPr="003548A0">
        <w:rPr>
          <w:rFonts w:ascii="조선신명조" w:eastAsia="조선신명조" w:hAnsi="맑은 고딕" w:cs="맑은 고딕"/>
          <w:sz w:val="18"/>
          <w:szCs w:val="18"/>
          <w:lang w:eastAsia="ko-KR"/>
        </w:rPr>
        <w:t xml:space="preserve"> </w:t>
      </w:r>
      <w:r w:rsidR="003548A0" w:rsidRPr="003548A0">
        <w:rPr>
          <w:rFonts w:ascii="조선신명조" w:eastAsia="조선신명조" w:hAnsi="맑은 고딕" w:cs="맑은 고딕" w:hint="eastAsia"/>
          <w:sz w:val="18"/>
          <w:szCs w:val="18"/>
          <w:lang w:eastAsia="ko-KR"/>
        </w:rPr>
        <w:t>환율</w:t>
      </w:r>
      <w:r w:rsidR="003548A0" w:rsidRPr="003548A0">
        <w:rPr>
          <w:rFonts w:ascii="조선신명조" w:eastAsia="조선신명조" w:hAnsi="맑은 고딕" w:cs="맑은 고딕"/>
          <w:sz w:val="18"/>
          <w:szCs w:val="18"/>
          <w:lang w:eastAsia="ko-KR"/>
        </w:rPr>
        <w:t xml:space="preserve"> </w:t>
      </w:r>
      <w:r w:rsidR="003548A0" w:rsidRPr="003548A0">
        <w:rPr>
          <w:rFonts w:ascii="조선신명조" w:eastAsia="조선신명조" w:hAnsi="맑은 고딕" w:cs="맑은 고딕" w:hint="eastAsia"/>
          <w:sz w:val="18"/>
          <w:szCs w:val="18"/>
          <w:lang w:eastAsia="ko-KR"/>
        </w:rPr>
        <w:t>예측</w:t>
      </w:r>
      <w:r w:rsidR="003548A0" w:rsidRPr="003548A0">
        <w:rPr>
          <w:rFonts w:ascii="조선신명조" w:eastAsia="조선신명조" w:hAnsi="맑은 고딕" w:cs="맑은 고딕"/>
          <w:sz w:val="18"/>
          <w:szCs w:val="18"/>
          <w:lang w:eastAsia="ko-KR"/>
        </w:rPr>
        <w:t xml:space="preserve"> </w:t>
      </w:r>
      <w:r w:rsidR="003548A0" w:rsidRPr="003548A0">
        <w:rPr>
          <w:rFonts w:ascii="조선신명조" w:eastAsia="조선신명조" w:hAnsi="맑은 고딕" w:cs="맑은 고딕" w:hint="eastAsia"/>
          <w:sz w:val="18"/>
          <w:szCs w:val="18"/>
          <w:lang w:eastAsia="ko-KR"/>
        </w:rPr>
        <w:t>성능을</w:t>
      </w:r>
      <w:r w:rsidR="003548A0" w:rsidRPr="003548A0">
        <w:rPr>
          <w:rFonts w:ascii="조선신명조" w:eastAsia="조선신명조" w:hAnsi="맑은 고딕" w:cs="맑은 고딕"/>
          <w:sz w:val="18"/>
          <w:szCs w:val="18"/>
          <w:lang w:eastAsia="ko-KR"/>
        </w:rPr>
        <w:t xml:space="preserve"> </w:t>
      </w:r>
      <w:r w:rsidR="003548A0" w:rsidRPr="003548A0">
        <w:rPr>
          <w:rFonts w:ascii="조선신명조" w:eastAsia="조선신명조" w:hAnsi="맑은 고딕" w:cs="맑은 고딕" w:hint="eastAsia"/>
          <w:sz w:val="18"/>
          <w:szCs w:val="18"/>
          <w:lang w:eastAsia="ko-KR"/>
        </w:rPr>
        <w:t>향상시켰다</w:t>
      </w:r>
      <w:r w:rsidR="003548A0" w:rsidRPr="003548A0">
        <w:rPr>
          <w:rFonts w:ascii="조선신명조" w:eastAsia="조선신명조" w:hAnsi="맑은 고딕" w:cs="맑은 고딕"/>
          <w:sz w:val="18"/>
          <w:szCs w:val="18"/>
          <w:lang w:eastAsia="ko-KR"/>
        </w:rPr>
        <w:t xml:space="preserve"> </w:t>
      </w:r>
      <w:r w:rsidR="00FB3671" w:rsidRPr="00467DFD">
        <w:rPr>
          <w:rFonts w:ascii="조선신명조" w:eastAsia="조선신명조" w:hAnsi="맑은 고딕" w:cs="맑은 고딕"/>
          <w:sz w:val="18"/>
          <w:szCs w:val="18"/>
          <w:lang w:eastAsia="ko-KR"/>
        </w:rPr>
        <w:t>[13].</w:t>
      </w:r>
    </w:p>
    <w:p w14:paraId="4C23F066" w14:textId="31A7830D" w:rsidR="00900D09" w:rsidRPr="009911B6" w:rsidRDefault="002141C1" w:rsidP="008E7C3F">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2141C1">
        <w:rPr>
          <w:rFonts w:ascii="조선신명조" w:eastAsia="조선신명조" w:hAnsi="맑은 고딕" w:cs="맑은 고딕" w:hint="eastAsia"/>
          <w:sz w:val="18"/>
          <w:szCs w:val="18"/>
          <w:lang w:eastAsia="ko-KR"/>
        </w:rPr>
        <w:t>본</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연구는</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기존</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연구의</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방법론을</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바탕으로</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주요</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독립변수들을</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확장하여</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설정하였다</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종속변수로</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원</w:t>
      </w:r>
      <w:r w:rsidRPr="002141C1">
        <w:rPr>
          <w:rFonts w:ascii="조선신명조" w:eastAsia="조선신명조" w:hAnsi="맑은 고딕" w:cs="맑은 고딕"/>
          <w:sz w:val="18"/>
          <w:szCs w:val="18"/>
          <w:lang w:eastAsia="ko-KR"/>
        </w:rPr>
        <w:t>/</w:t>
      </w:r>
      <w:r w:rsidRPr="002141C1">
        <w:rPr>
          <w:rFonts w:ascii="조선신명조" w:eastAsia="조선신명조" w:hAnsi="맑은 고딕" w:cs="맑은 고딕" w:hint="eastAsia"/>
          <w:sz w:val="18"/>
          <w:szCs w:val="18"/>
          <w:lang w:eastAsia="ko-KR"/>
        </w:rPr>
        <w:t>달러</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환율을</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설정하고</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경쟁적인</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환율</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변동성을</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반영하기</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위해</w:t>
      </w:r>
      <w:r w:rsidRPr="002141C1">
        <w:rPr>
          <w:rFonts w:ascii="조선신명조" w:eastAsia="조선신명조" w:hAnsi="맑은 고딕" w:cs="맑은 고딕"/>
          <w:sz w:val="18"/>
          <w:szCs w:val="18"/>
          <w:lang w:eastAsia="ko-KR"/>
        </w:rPr>
        <w:t xml:space="preserve"> USD/JPY</w:t>
      </w:r>
      <w:r w:rsidRPr="002141C1">
        <w:rPr>
          <w:rFonts w:ascii="조선신명조" w:eastAsia="조선신명조" w:hAnsi="맑은 고딕" w:cs="맑은 고딕" w:hint="eastAsia"/>
          <w:sz w:val="18"/>
          <w:szCs w:val="18"/>
          <w:lang w:eastAsia="ko-KR"/>
        </w:rPr>
        <w:t>와</w:t>
      </w:r>
      <w:r w:rsidRPr="002141C1">
        <w:rPr>
          <w:rFonts w:ascii="조선신명조" w:eastAsia="조선신명조" w:hAnsi="맑은 고딕" w:cs="맑은 고딕"/>
          <w:sz w:val="18"/>
          <w:szCs w:val="18"/>
          <w:lang w:eastAsia="ko-KR"/>
        </w:rPr>
        <w:t xml:space="preserve"> USD/CNY</w:t>
      </w:r>
      <w:r w:rsidRPr="002141C1">
        <w:rPr>
          <w:rFonts w:ascii="조선신명조" w:eastAsia="조선신명조" w:hAnsi="맑은 고딕" w:cs="맑은 고딕" w:hint="eastAsia"/>
          <w:sz w:val="18"/>
          <w:szCs w:val="18"/>
          <w:lang w:eastAsia="ko-KR"/>
        </w:rPr>
        <w:t>를</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교차환율</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변수로</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추가하였다</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또한</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국내외</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lastRenderedPageBreak/>
        <w:t>주요</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주식시장</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지표인</w:t>
      </w:r>
      <w:r w:rsidRPr="002141C1">
        <w:rPr>
          <w:rFonts w:ascii="조선신명조" w:eastAsia="조선신명조" w:hAnsi="맑은 고딕" w:cs="맑은 고딕"/>
          <w:sz w:val="18"/>
          <w:szCs w:val="18"/>
          <w:lang w:eastAsia="ko-KR"/>
        </w:rPr>
        <w:t xml:space="preserve"> KOSPI, KOSDAQ, </w:t>
      </w:r>
      <w:r w:rsidRPr="002141C1">
        <w:rPr>
          <w:rFonts w:ascii="조선신명조" w:eastAsia="조선신명조" w:hAnsi="맑은 고딕" w:cs="맑은 고딕" w:hint="eastAsia"/>
          <w:sz w:val="18"/>
          <w:szCs w:val="18"/>
          <w:lang w:eastAsia="ko-KR"/>
        </w:rPr>
        <w:t>다우존스</w:t>
      </w:r>
      <w:r w:rsidRPr="002141C1">
        <w:rPr>
          <w:rFonts w:ascii="조선신명조" w:eastAsia="조선신명조" w:hAnsi="맑은 고딕" w:cs="맑은 고딕"/>
          <w:sz w:val="18"/>
          <w:szCs w:val="18"/>
          <w:lang w:eastAsia="ko-KR"/>
        </w:rPr>
        <w:t>, S&amp;P500</w:t>
      </w:r>
      <w:r w:rsidRPr="002141C1">
        <w:rPr>
          <w:rFonts w:ascii="조선신명조" w:eastAsia="조선신명조" w:hAnsi="맑은 고딕" w:cs="맑은 고딕" w:hint="eastAsia"/>
          <w:sz w:val="18"/>
          <w:szCs w:val="18"/>
          <w:lang w:eastAsia="ko-KR"/>
        </w:rPr>
        <w:t>을</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자본</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흐름과</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위험</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선호도에</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대한</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영향을</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고려하여</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포함하였다</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원자재</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변수로는</w:t>
      </w:r>
      <w:r w:rsidRPr="002141C1">
        <w:rPr>
          <w:rFonts w:ascii="조선신명조" w:eastAsia="조선신명조" w:hAnsi="맑은 고딕" w:cs="맑은 고딕"/>
          <w:sz w:val="18"/>
          <w:szCs w:val="18"/>
          <w:lang w:eastAsia="ko-KR"/>
        </w:rPr>
        <w:t xml:space="preserve"> WTI </w:t>
      </w:r>
      <w:r w:rsidRPr="002141C1">
        <w:rPr>
          <w:rFonts w:ascii="조선신명조" w:eastAsia="조선신명조" w:hAnsi="맑은 고딕" w:cs="맑은 고딕" w:hint="eastAsia"/>
          <w:sz w:val="18"/>
          <w:szCs w:val="18"/>
          <w:lang w:eastAsia="ko-KR"/>
        </w:rPr>
        <w:t>유가</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금</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구리</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니켈</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알루미늄을</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채택하여</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글로벌</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경제</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사이클과</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인플레이션</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기대를</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반영하였으며</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거시경제</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변수로는</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한국과</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미국의</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정책금리</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소비자물가지수</w:t>
      </w:r>
      <w:r w:rsidRPr="002141C1">
        <w:rPr>
          <w:rFonts w:ascii="조선신명조" w:eastAsia="조선신명조" w:hAnsi="맑은 고딕" w:cs="맑은 고딕"/>
          <w:sz w:val="18"/>
          <w:szCs w:val="18"/>
          <w:lang w:eastAsia="ko-KR"/>
        </w:rPr>
        <w:t xml:space="preserve">(CPI), </w:t>
      </w:r>
      <w:r w:rsidRPr="002141C1">
        <w:rPr>
          <w:rFonts w:ascii="조선신명조" w:eastAsia="조선신명조" w:hAnsi="맑은 고딕" w:cs="맑은 고딕" w:hint="eastAsia"/>
          <w:sz w:val="18"/>
          <w:szCs w:val="18"/>
          <w:lang w:eastAsia="ko-KR"/>
        </w:rPr>
        <w:t>생산자물가지수</w:t>
      </w:r>
      <w:r w:rsidRPr="002141C1">
        <w:rPr>
          <w:rFonts w:ascii="조선신명조" w:eastAsia="조선신명조" w:hAnsi="맑은 고딕" w:cs="맑은 고딕"/>
          <w:sz w:val="18"/>
          <w:szCs w:val="18"/>
          <w:lang w:eastAsia="ko-KR"/>
        </w:rPr>
        <w:t xml:space="preserve">(PPI), </w:t>
      </w:r>
      <w:r w:rsidRPr="002141C1">
        <w:rPr>
          <w:rFonts w:ascii="조선신명조" w:eastAsia="조선신명조" w:hAnsi="맑은 고딕" w:cs="맑은 고딕" w:hint="eastAsia"/>
          <w:sz w:val="18"/>
          <w:szCs w:val="18"/>
          <w:lang w:eastAsia="ko-KR"/>
        </w:rPr>
        <w:t>경상수지</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통화량</w:t>
      </w:r>
      <w:r w:rsidRPr="002141C1">
        <w:rPr>
          <w:rFonts w:ascii="조선신명조" w:eastAsia="조선신명조" w:hAnsi="맑은 고딕" w:cs="맑은 고딕"/>
          <w:sz w:val="18"/>
          <w:szCs w:val="18"/>
          <w:lang w:eastAsia="ko-KR"/>
        </w:rPr>
        <w:t>(M1, M2)</w:t>
      </w:r>
      <w:r w:rsidRPr="002141C1">
        <w:rPr>
          <w:rFonts w:ascii="조선신명조" w:eastAsia="조선신명조" w:hAnsi="맑은 고딕" w:cs="맑은 고딕" w:hint="eastAsia"/>
          <w:sz w:val="18"/>
          <w:szCs w:val="18"/>
          <w:lang w:eastAsia="ko-KR"/>
        </w:rPr>
        <w:t>을</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포함하여</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환율</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결정에</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중요한</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금리</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차</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물가</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수준</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대외</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거래</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유동성</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등을</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반영하였다</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또한</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리스크</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지표로는</w:t>
      </w:r>
      <w:r w:rsidRPr="002141C1">
        <w:rPr>
          <w:rFonts w:ascii="조선신명조" w:eastAsia="조선신명조" w:hAnsi="맑은 고딕" w:cs="맑은 고딕"/>
          <w:sz w:val="18"/>
          <w:szCs w:val="18"/>
          <w:lang w:eastAsia="ko-KR"/>
        </w:rPr>
        <w:t xml:space="preserve"> VIX, OVX, KSVKOSPI</w:t>
      </w:r>
      <w:r w:rsidRPr="002141C1">
        <w:rPr>
          <w:rFonts w:ascii="조선신명조" w:eastAsia="조선신명조" w:hAnsi="맑은 고딕" w:cs="맑은 고딕" w:hint="eastAsia"/>
          <w:sz w:val="18"/>
          <w:szCs w:val="18"/>
          <w:lang w:eastAsia="ko-KR"/>
        </w:rPr>
        <w:t>를</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포함하여</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금융시장의</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불확실성과</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투자자의</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위험회피</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성향을</w:t>
      </w:r>
      <w:r w:rsidRPr="002141C1">
        <w:rPr>
          <w:rFonts w:ascii="조선신명조" w:eastAsia="조선신명조" w:hAnsi="맑은 고딕" w:cs="맑은 고딕"/>
          <w:sz w:val="18"/>
          <w:szCs w:val="18"/>
          <w:lang w:eastAsia="ko-KR"/>
        </w:rPr>
        <w:t xml:space="preserve"> </w:t>
      </w:r>
      <w:r w:rsidRPr="002141C1">
        <w:rPr>
          <w:rFonts w:ascii="조선신명조" w:eastAsia="조선신명조" w:hAnsi="맑은 고딕" w:cs="맑은 고딕" w:hint="eastAsia"/>
          <w:sz w:val="18"/>
          <w:szCs w:val="18"/>
          <w:lang w:eastAsia="ko-KR"/>
        </w:rPr>
        <w:t>측정하였다</w:t>
      </w:r>
      <w:r w:rsidRPr="002141C1">
        <w:rPr>
          <w:rFonts w:ascii="조선신명조" w:eastAsia="조선신명조" w:hAnsi="맑은 고딕" w:cs="맑은 고딕"/>
          <w:sz w:val="18"/>
          <w:szCs w:val="18"/>
          <w:lang w:eastAsia="ko-KR"/>
        </w:rPr>
        <w:t>.</w:t>
      </w:r>
    </w:p>
    <w:p w14:paraId="5436E94D" w14:textId="77777777" w:rsidR="004F4193" w:rsidRDefault="004F4193" w:rsidP="004F4193">
      <w:pPr>
        <w:pBdr>
          <w:top w:val="nil"/>
          <w:left w:val="nil"/>
          <w:bottom w:val="nil"/>
          <w:right w:val="nil"/>
          <w:between w:val="nil"/>
        </w:pBdr>
        <w:spacing w:before="53" w:line="252" w:lineRule="auto"/>
        <w:jc w:val="both"/>
        <w:rPr>
          <w:rFonts w:ascii="조선신명조" w:eastAsia="조선신명조" w:hAnsi="맑은 고딕" w:cs="맑은 고딕"/>
          <w:sz w:val="20"/>
          <w:szCs w:val="20"/>
          <w:lang w:eastAsia="ko-KR"/>
        </w:rPr>
      </w:pPr>
    </w:p>
    <w:p w14:paraId="444A6A69" w14:textId="688C94FC" w:rsidR="00B735C0" w:rsidRDefault="004F4193" w:rsidP="004F4193">
      <w:pPr>
        <w:pBdr>
          <w:top w:val="nil"/>
          <w:left w:val="nil"/>
          <w:bottom w:val="nil"/>
          <w:right w:val="nil"/>
          <w:between w:val="nil"/>
        </w:pBdr>
        <w:spacing w:before="53" w:line="252" w:lineRule="auto"/>
        <w:jc w:val="both"/>
        <w:rPr>
          <w:rFonts w:ascii="조선신명조" w:eastAsia="조선신명조" w:hAnsi="맑은 고딕" w:cs="맑은 고딕"/>
          <w:lang w:eastAsia="ko-KR"/>
        </w:rPr>
      </w:pPr>
      <w:r w:rsidRPr="00D975AE">
        <w:rPr>
          <w:rFonts w:ascii="조선신명조" w:eastAsia="조선신명조" w:hAnsi="맑은 고딕" w:cs="맑은 고딕" w:hint="eastAsia"/>
          <w:lang w:eastAsia="ko-KR"/>
        </w:rPr>
        <w:t>3</w:t>
      </w:r>
      <w:r w:rsidR="00FA6DA0">
        <w:rPr>
          <w:rFonts w:ascii="조선신명조" w:eastAsia="조선신명조" w:hAnsi="맑은 고딕" w:cs="맑은 고딕" w:hint="eastAsia"/>
          <w:lang w:eastAsia="ko-KR"/>
        </w:rPr>
        <w:t>. 파생변수</w:t>
      </w:r>
      <w:r w:rsidRPr="00D975AE">
        <w:rPr>
          <w:rFonts w:ascii="조선신명조" w:eastAsia="조선신명조" w:hAnsi="맑은 고딕" w:cs="맑은 고딕" w:hint="eastAsia"/>
          <w:lang w:eastAsia="ko-KR"/>
        </w:rPr>
        <w:t xml:space="preserve"> 데이터</w:t>
      </w:r>
    </w:p>
    <w:p w14:paraId="567EDA6F" w14:textId="77777777" w:rsidR="00B735C0" w:rsidRDefault="00B735C0" w:rsidP="004F4193">
      <w:pPr>
        <w:pBdr>
          <w:top w:val="nil"/>
          <w:left w:val="nil"/>
          <w:bottom w:val="nil"/>
          <w:right w:val="nil"/>
          <w:between w:val="nil"/>
        </w:pBdr>
        <w:spacing w:before="53" w:line="252" w:lineRule="auto"/>
        <w:jc w:val="both"/>
        <w:rPr>
          <w:rFonts w:ascii="조선신명조" w:eastAsia="조선신명조" w:hAnsi="맑은 고딕" w:cs="맑은 고딕"/>
          <w:lang w:eastAsia="ko-KR"/>
        </w:rPr>
      </w:pPr>
    </w:p>
    <w:p w14:paraId="183CF2FC" w14:textId="4161E3E5" w:rsidR="004F4193" w:rsidRPr="00D975AE" w:rsidRDefault="00B735C0" w:rsidP="004F4193">
      <w:pPr>
        <w:pBdr>
          <w:top w:val="nil"/>
          <w:left w:val="nil"/>
          <w:bottom w:val="nil"/>
          <w:right w:val="nil"/>
          <w:between w:val="nil"/>
        </w:pBdr>
        <w:spacing w:before="53" w:line="252" w:lineRule="auto"/>
        <w:jc w:val="both"/>
        <w:rPr>
          <w:rFonts w:ascii="조선신명조" w:eastAsia="조선신명조" w:hAnsi="맑은 고딕" w:cs="맑은 고딕"/>
          <w:lang w:eastAsia="ko-KR"/>
        </w:rPr>
      </w:pPr>
      <w:r>
        <w:rPr>
          <w:rFonts w:ascii="조선신명조" w:eastAsia="조선신명조" w:hAnsi="맑은 고딕" w:cs="맑은 고딕" w:hint="eastAsia"/>
          <w:lang w:eastAsia="ko-KR"/>
        </w:rPr>
        <w:t xml:space="preserve">(1) </w:t>
      </w:r>
      <w:r w:rsidR="004E4E83">
        <w:rPr>
          <w:rFonts w:ascii="조선신명조" w:eastAsia="조선신명조" w:hAnsi="맑은 고딕" w:cs="맑은 고딕" w:hint="eastAsia"/>
          <w:lang w:eastAsia="ko-KR"/>
        </w:rPr>
        <w:t>이벤트 데이터</w:t>
      </w:r>
    </w:p>
    <w:p w14:paraId="73FE108B" w14:textId="011E3D22" w:rsidR="005E457E" w:rsidRPr="005E457E" w:rsidRDefault="005E457E" w:rsidP="005E457E">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5E457E">
        <w:rPr>
          <w:rFonts w:ascii="조선신명조" w:eastAsia="조선신명조" w:hAnsi="맑은 고딕" w:cs="맑은 고딕" w:hint="eastAsia"/>
          <w:sz w:val="18"/>
          <w:szCs w:val="18"/>
          <w:lang w:eastAsia="ko-KR"/>
        </w:rPr>
        <w:t>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연구에서는</w:t>
      </w:r>
      <w:r w:rsidRPr="005E457E">
        <w:rPr>
          <w:rFonts w:ascii="조선신명조" w:eastAsia="조선신명조" w:hAnsi="맑은 고딕" w:cs="맑은 고딕"/>
          <w:sz w:val="18"/>
          <w:szCs w:val="18"/>
          <w:lang w:eastAsia="ko-KR"/>
        </w:rPr>
        <w:t xml:space="preserve"> GDELT(Global Database of Events, Language, and Tone)</w:t>
      </w:r>
      <w:r w:rsidRPr="005E457E">
        <w:rPr>
          <w:rFonts w:ascii="조선신명조" w:eastAsia="조선신명조" w:hAnsi="맑은 고딕" w:cs="맑은 고딕" w:hint="eastAsia"/>
          <w:sz w:val="18"/>
          <w:szCs w:val="18"/>
          <w:lang w:eastAsia="ko-KR"/>
        </w:rPr>
        <w:t>에서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추출한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다섯</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가지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핵심</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이벤트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기반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변수를</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활용하였다</w:t>
      </w:r>
      <w:r w:rsidRPr="005E457E">
        <w:rPr>
          <w:rFonts w:ascii="조선신명조" w:eastAsia="조선신명조" w:hAnsi="맑은 고딕" w:cs="맑은 고딕"/>
          <w:sz w:val="18"/>
          <w:szCs w:val="18"/>
          <w:lang w:eastAsia="ko-KR"/>
        </w:rPr>
        <w:t>. GDELT</w:t>
      </w:r>
      <w:r w:rsidRPr="005E457E">
        <w:rPr>
          <w:rFonts w:ascii="조선신명조" w:eastAsia="조선신명조" w:hAnsi="맑은 고딕" w:cs="맑은 고딕" w:hint="eastAsia"/>
          <w:sz w:val="18"/>
          <w:szCs w:val="18"/>
          <w:lang w:eastAsia="ko-KR"/>
        </w:rPr>
        <w:t>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세계적으로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발생하는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다양한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사건</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및</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뉴스의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텍스트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데이터를</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기반으로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사건들의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속성</w:t>
      </w:r>
      <w:r w:rsidRPr="005E457E">
        <w:rPr>
          <w:rFonts w:ascii="조선신명조" w:eastAsia="조선신명조" w:hAnsi="맑은 고딕" w:cs="맑은 고딕"/>
          <w:sz w:val="18"/>
          <w:szCs w:val="18"/>
          <w:lang w:eastAsia="ko-KR"/>
        </w:rPr>
        <w:t>(</w:t>
      </w:r>
      <w:r w:rsidRPr="005E457E">
        <w:rPr>
          <w:rFonts w:ascii="조선신명조" w:eastAsia="조선신명조" w:hAnsi="맑은 고딕" w:cs="맑은 고딕" w:hint="eastAsia"/>
          <w:sz w:val="18"/>
          <w:szCs w:val="18"/>
          <w:lang w:eastAsia="ko-KR"/>
        </w:rPr>
        <w:t>예</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장소</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시간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관련된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국가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등</w:t>
      </w:r>
      <w:r w:rsidRPr="005E457E">
        <w:rPr>
          <w:rFonts w:ascii="조선신명조" w:eastAsia="조선신명조" w:hAnsi="맑은 고딕" w:cs="맑은 고딕"/>
          <w:sz w:val="18"/>
          <w:szCs w:val="18"/>
          <w:lang w:eastAsia="ko-KR"/>
        </w:rPr>
        <w:t>)</w:t>
      </w:r>
      <w:r w:rsidRPr="005E457E">
        <w:rPr>
          <w:rFonts w:ascii="조선신명조" w:eastAsia="조선신명조" w:hAnsi="맑은 고딕" w:cs="맑은 고딕" w:hint="eastAsia"/>
          <w:sz w:val="18"/>
          <w:szCs w:val="18"/>
          <w:lang w:eastAsia="ko-KR"/>
        </w:rPr>
        <w:t>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기록하는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데이터베이스로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이를</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통해</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다음과</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같은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변수들을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정의하였다</w:t>
      </w:r>
      <w:r w:rsidRPr="005E457E">
        <w:rPr>
          <w:rFonts w:ascii="조선신명조" w:eastAsia="조선신명조" w:hAnsi="맑은 고딕" w:cs="맑은 고딕"/>
          <w:sz w:val="18"/>
          <w:szCs w:val="18"/>
          <w:lang w:eastAsia="ko-KR"/>
        </w:rPr>
        <w:t xml:space="preserve">: (1) </w:t>
      </w:r>
      <w:r w:rsidRPr="005E457E">
        <w:rPr>
          <w:rFonts w:ascii="조선신명조" w:eastAsia="조선신명조" w:hAnsi="맑은 고딕" w:cs="맑은 고딕" w:hint="eastAsia"/>
          <w:sz w:val="18"/>
          <w:szCs w:val="18"/>
          <w:lang w:eastAsia="ko-KR"/>
        </w:rPr>
        <w:t>전체</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이벤트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수</w:t>
      </w:r>
      <w:r w:rsidRPr="005E457E">
        <w:rPr>
          <w:rFonts w:ascii="조선신명조" w:eastAsia="조선신명조" w:hAnsi="맑은 고딕" w:cs="맑은 고딕"/>
          <w:sz w:val="18"/>
          <w:szCs w:val="18"/>
          <w:lang w:eastAsia="ko-KR"/>
        </w:rPr>
        <w:t xml:space="preserve">, (2) </w:t>
      </w:r>
      <w:r w:rsidRPr="005E457E">
        <w:rPr>
          <w:rFonts w:ascii="조선신명조" w:eastAsia="조선신명조" w:hAnsi="맑은 고딕" w:cs="맑은 고딕" w:hint="eastAsia"/>
          <w:sz w:val="18"/>
          <w:szCs w:val="18"/>
          <w:lang w:eastAsia="ko-KR"/>
        </w:rPr>
        <w:t>평균</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감성</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톤</w:t>
      </w:r>
      <w:r w:rsidRPr="005E457E">
        <w:rPr>
          <w:rFonts w:ascii="조선신명조" w:eastAsia="조선신명조" w:hAnsi="맑은 고딕" w:cs="맑은 고딕"/>
          <w:sz w:val="18"/>
          <w:szCs w:val="18"/>
          <w:lang w:eastAsia="ko-KR"/>
        </w:rPr>
        <w:t xml:space="preserve">, (3) </w:t>
      </w:r>
      <w:r w:rsidRPr="005E457E">
        <w:rPr>
          <w:rFonts w:ascii="조선신명조" w:eastAsia="조선신명조" w:hAnsi="맑은 고딕" w:cs="맑은 고딕" w:hint="eastAsia"/>
          <w:sz w:val="18"/>
          <w:szCs w:val="18"/>
          <w:lang w:eastAsia="ko-KR"/>
        </w:rPr>
        <w:t>한국</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관련</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이벤트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톤</w:t>
      </w:r>
      <w:r w:rsidRPr="005E457E">
        <w:rPr>
          <w:rFonts w:ascii="조선신명조" w:eastAsia="조선신명조" w:hAnsi="맑은 고딕" w:cs="맑은 고딕"/>
          <w:sz w:val="18"/>
          <w:szCs w:val="18"/>
          <w:lang w:eastAsia="ko-KR"/>
        </w:rPr>
        <w:t xml:space="preserve">, (4) </w:t>
      </w:r>
      <w:r w:rsidRPr="005E457E">
        <w:rPr>
          <w:rFonts w:ascii="조선신명조" w:eastAsia="조선신명조" w:hAnsi="맑은 고딕" w:cs="맑은 고딕" w:hint="eastAsia"/>
          <w:sz w:val="18"/>
          <w:szCs w:val="18"/>
          <w:lang w:eastAsia="ko-KR"/>
        </w:rPr>
        <w:t>전체</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문서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수</w:t>
      </w:r>
      <w:r w:rsidRPr="005E457E">
        <w:rPr>
          <w:rFonts w:ascii="조선신명조" w:eastAsia="조선신명조" w:hAnsi="맑은 고딕" w:cs="맑은 고딕"/>
          <w:sz w:val="18"/>
          <w:szCs w:val="18"/>
          <w:lang w:eastAsia="ko-KR"/>
        </w:rPr>
        <w:t xml:space="preserve">, (5) </w:t>
      </w:r>
      <w:r w:rsidRPr="005E457E">
        <w:rPr>
          <w:rFonts w:ascii="조선신명조" w:eastAsia="조선신명조" w:hAnsi="맑은 고딕" w:cs="맑은 고딕" w:hint="eastAsia"/>
          <w:sz w:val="18"/>
          <w:szCs w:val="18"/>
          <w:lang w:eastAsia="ko-KR"/>
        </w:rPr>
        <w:t>한국</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관련</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문서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수이다</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이러한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이벤트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지표는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기존의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거시적</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구조적</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요인</w:t>
      </w:r>
      <w:r w:rsidRPr="005E457E">
        <w:rPr>
          <w:rFonts w:ascii="조선신명조" w:eastAsia="조선신명조" w:hAnsi="맑은 고딕" w:cs="맑은 고딕"/>
          <w:sz w:val="18"/>
          <w:szCs w:val="18"/>
          <w:lang w:eastAsia="ko-KR"/>
        </w:rPr>
        <w:t>(</w:t>
      </w:r>
      <w:r w:rsidRPr="005E457E">
        <w:rPr>
          <w:rFonts w:ascii="조선신명조" w:eastAsia="조선신명조" w:hAnsi="맑은 고딕" w:cs="맑은 고딕" w:hint="eastAsia"/>
          <w:sz w:val="18"/>
          <w:szCs w:val="18"/>
          <w:lang w:eastAsia="ko-KR"/>
        </w:rPr>
        <w:t>예</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금리</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주가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원자재</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등</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외에</w:t>
      </w:r>
      <w:r w:rsidRPr="005E457E">
        <w:rPr>
          <w:rFonts w:ascii="조선신명조" w:eastAsia="조선신명조" w:hAnsi="맑은 고딕" w:cs="맑은 고딕"/>
          <w:sz w:val="18"/>
          <w:szCs w:val="18"/>
          <w:lang w:eastAsia="ko-KR"/>
        </w:rPr>
        <w:t xml:space="preserve"> </w:t>
      </w:r>
      <w:r w:rsidR="005935D9">
        <w:rPr>
          <w:rFonts w:ascii="조선신명조" w:eastAsia="조선신명조" w:hAnsi="맑은 고딕" w:cs="맑은 고딕"/>
          <w:sz w:val="18"/>
          <w:szCs w:val="18"/>
          <w:lang w:eastAsia="ko-KR"/>
        </w:rPr>
        <w:t>“</w:t>
      </w:r>
      <w:r w:rsidRPr="005E457E">
        <w:rPr>
          <w:rFonts w:ascii="조선신명조" w:eastAsia="조선신명조" w:hAnsi="맑은 고딕" w:cs="맑은 고딕" w:hint="eastAsia"/>
          <w:sz w:val="18"/>
          <w:szCs w:val="18"/>
          <w:lang w:eastAsia="ko-KR"/>
        </w:rPr>
        <w:t>사건</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기반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리스크</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및</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심리적</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충격</w:t>
      </w:r>
      <w:r w:rsidR="005935D9">
        <w:rPr>
          <w:rFonts w:ascii="조선신명조" w:eastAsia="조선신명조" w:hAnsi="맑은 고딕" w:cs="맑은 고딕"/>
          <w:sz w:val="18"/>
          <w:szCs w:val="18"/>
          <w:lang w:eastAsia="ko-KR"/>
        </w:rPr>
        <w:t>”</w:t>
      </w:r>
      <w:r w:rsidRPr="005E457E">
        <w:rPr>
          <w:rFonts w:ascii="조선신명조" w:eastAsia="조선신명조" w:hAnsi="맑은 고딕" w:cs="맑은 고딕" w:hint="eastAsia"/>
          <w:sz w:val="18"/>
          <w:szCs w:val="18"/>
          <w:lang w:eastAsia="ko-KR"/>
        </w:rPr>
        <w:t>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반영할</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있는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변수로서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연구의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독창성을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강조하는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중요한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요소이다</w:t>
      </w:r>
      <w:r w:rsidRPr="005E457E">
        <w:rPr>
          <w:rFonts w:ascii="조선신명조" w:eastAsia="조선신명조" w:hAnsi="맑은 고딕" w:cs="맑은 고딕"/>
          <w:sz w:val="18"/>
          <w:szCs w:val="18"/>
          <w:lang w:eastAsia="ko-KR"/>
        </w:rPr>
        <w:t>.</w:t>
      </w:r>
    </w:p>
    <w:p w14:paraId="0CDE7F43" w14:textId="77777777" w:rsidR="005E457E" w:rsidRPr="005E457E" w:rsidRDefault="005E457E" w:rsidP="005E457E">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5E457E">
        <w:rPr>
          <w:rFonts w:ascii="조선신명조" w:eastAsia="조선신명조" w:hAnsi="맑은 고딕" w:cs="맑은 고딕" w:hint="eastAsia"/>
          <w:sz w:val="18"/>
          <w:szCs w:val="18"/>
          <w:lang w:eastAsia="ko-KR"/>
        </w:rPr>
        <w:t>이벤트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수와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관련된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변수들은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주로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뉴스와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같은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외부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사건이</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경제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및</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금융시장에</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미치는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영향을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반영하는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데</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사용된다</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예를</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들어</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경제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위기나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정치적</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불안정성</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등</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사건</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기반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리스크가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환율</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변동성에</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미치는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영향을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포착할</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있다</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평균</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감성</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톤과</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한국</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관련</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이벤트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톤은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각</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사건이나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뉴스의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감성을</w:t>
      </w:r>
      <w:r w:rsidRPr="005E457E">
        <w:rPr>
          <w:rFonts w:ascii="조선신명조" w:eastAsia="조선신명조" w:hAnsi="맑은 고딕" w:cs="맑은 고딕"/>
          <w:sz w:val="18"/>
          <w:szCs w:val="18"/>
          <w:lang w:eastAsia="ko-KR"/>
        </w:rPr>
        <w:t xml:space="preserve"> </w:t>
      </w:r>
      <w:proofErr w:type="spellStart"/>
      <w:r w:rsidRPr="005E457E">
        <w:rPr>
          <w:rFonts w:ascii="조선신명조" w:eastAsia="조선신명조" w:hAnsi="맑은 고딕" w:cs="맑은 고딕" w:hint="eastAsia"/>
          <w:sz w:val="18"/>
          <w:szCs w:val="18"/>
          <w:lang w:eastAsia="ko-KR"/>
        </w:rPr>
        <w:t>수치화하여</w:t>
      </w:r>
      <w:proofErr w:type="spellEnd"/>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특정</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사건이나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뉴스가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환율에</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미치는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영향을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심리적</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측면에서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분석할</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있는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기반을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제공한다</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또한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문서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변수는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뉴스의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빈도나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영향을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반영하여</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환율</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예측에</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중요한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역할을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할</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있다</w:t>
      </w:r>
      <w:r w:rsidRPr="005E457E">
        <w:rPr>
          <w:rFonts w:ascii="조선신명조" w:eastAsia="조선신명조" w:hAnsi="맑은 고딕" w:cs="맑은 고딕"/>
          <w:sz w:val="18"/>
          <w:szCs w:val="18"/>
          <w:lang w:eastAsia="ko-KR"/>
        </w:rPr>
        <w:t>.</w:t>
      </w:r>
    </w:p>
    <w:p w14:paraId="1140E484" w14:textId="3A41F07C" w:rsidR="00005728" w:rsidRDefault="005E457E" w:rsidP="005E457E">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5E457E">
        <w:rPr>
          <w:rFonts w:ascii="조선신명조" w:eastAsia="조선신명조" w:hAnsi="맑은 고딕" w:cs="맑은 고딕" w:hint="eastAsia"/>
          <w:sz w:val="18"/>
          <w:szCs w:val="18"/>
          <w:lang w:eastAsia="ko-KR"/>
        </w:rPr>
        <w:t>이러한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이벤트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기반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변수는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연구가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다루고</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있는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환율</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변동성</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예측에</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있어</w:t>
      </w:r>
      <w:r w:rsidRPr="005E457E">
        <w:rPr>
          <w:rFonts w:ascii="조선신명조" w:eastAsia="조선신명조" w:hAnsi="맑은 고딕" w:cs="맑은 고딕"/>
          <w:sz w:val="18"/>
          <w:szCs w:val="18"/>
          <w:lang w:eastAsia="ko-KR"/>
        </w:rPr>
        <w:t xml:space="preserve"> </w:t>
      </w:r>
      <w:r w:rsidR="00807F94">
        <w:rPr>
          <w:rFonts w:ascii="조선신명조" w:eastAsia="조선신명조" w:hAnsi="맑은 고딕" w:cs="맑은 고딕"/>
          <w:sz w:val="18"/>
          <w:szCs w:val="18"/>
          <w:lang w:eastAsia="ko-KR"/>
        </w:rPr>
        <w:t>“</w:t>
      </w:r>
      <w:r w:rsidRPr="005E457E">
        <w:rPr>
          <w:rFonts w:ascii="조선신명조" w:eastAsia="조선신명조" w:hAnsi="맑은 고딕" w:cs="맑은 고딕" w:hint="eastAsia"/>
          <w:sz w:val="18"/>
          <w:szCs w:val="18"/>
          <w:lang w:eastAsia="ko-KR"/>
        </w:rPr>
        <w:t>사건</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발생에</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따른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경제적</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반응</w:t>
      </w:r>
      <w:r w:rsidR="00807F94">
        <w:rPr>
          <w:rFonts w:ascii="조선신명조" w:eastAsia="조선신명조" w:hAnsi="맑은 고딕" w:cs="맑은 고딕"/>
          <w:sz w:val="18"/>
          <w:szCs w:val="18"/>
          <w:lang w:eastAsia="ko-KR"/>
        </w:rPr>
        <w:t>”</w:t>
      </w:r>
      <w:r w:rsidRPr="005E457E">
        <w:rPr>
          <w:rFonts w:ascii="조선신명조" w:eastAsia="조선신명조" w:hAnsi="맑은 고딕" w:cs="맑은 고딕" w:hint="eastAsia"/>
          <w:sz w:val="18"/>
          <w:szCs w:val="18"/>
          <w:lang w:eastAsia="ko-KR"/>
        </w:rPr>
        <w:t>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통합적으로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반영할</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있는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기회를</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제공하며</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기존</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연구에서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주로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다루어진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금리나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원자재</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가격</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같은</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전통적인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지표와는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다른</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시각에서</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변동성의</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원인을</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분석하는</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데</w:t>
      </w:r>
      <w:r w:rsidRPr="005E457E">
        <w:rPr>
          <w:rFonts w:ascii="조선신명조" w:eastAsia="조선신명조" w:hAnsi="맑은 고딕" w:cs="맑은 고딕"/>
          <w:sz w:val="18"/>
          <w:szCs w:val="18"/>
          <w:lang w:eastAsia="ko-KR"/>
        </w:rPr>
        <w:t xml:space="preserve"> </w:t>
      </w:r>
      <w:r w:rsidRPr="005E457E">
        <w:rPr>
          <w:rFonts w:ascii="조선신명조" w:eastAsia="조선신명조" w:hAnsi="맑은 고딕" w:cs="맑은 고딕" w:hint="eastAsia"/>
          <w:sz w:val="18"/>
          <w:szCs w:val="18"/>
          <w:lang w:eastAsia="ko-KR"/>
        </w:rPr>
        <w:t>기여한다</w:t>
      </w:r>
      <w:r w:rsidRPr="005E457E">
        <w:rPr>
          <w:rFonts w:ascii="조선신명조" w:eastAsia="조선신명조" w:hAnsi="맑은 고딕" w:cs="맑은 고딕"/>
          <w:sz w:val="18"/>
          <w:szCs w:val="18"/>
          <w:lang w:eastAsia="ko-KR"/>
        </w:rPr>
        <w:t>.</w:t>
      </w:r>
    </w:p>
    <w:p w14:paraId="64BB8D22" w14:textId="77777777" w:rsidR="00005728" w:rsidRDefault="00005728" w:rsidP="00772740">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p>
    <w:p w14:paraId="4A7292E5" w14:textId="16CFE56D" w:rsidR="00B735C0" w:rsidRDefault="00B735C0" w:rsidP="00B735C0">
      <w:pPr>
        <w:pBdr>
          <w:top w:val="nil"/>
          <w:left w:val="nil"/>
          <w:bottom w:val="nil"/>
          <w:right w:val="nil"/>
          <w:between w:val="nil"/>
        </w:pBdr>
        <w:spacing w:before="53" w:line="252" w:lineRule="auto"/>
        <w:jc w:val="both"/>
        <w:rPr>
          <w:rFonts w:ascii="조선신명조" w:eastAsia="조선신명조" w:hAnsi="맑은 고딕" w:cs="맑은 고딕"/>
          <w:lang w:eastAsia="ko-KR"/>
        </w:rPr>
      </w:pPr>
      <w:r>
        <w:rPr>
          <w:rFonts w:ascii="조선신명조" w:eastAsia="조선신명조" w:hAnsi="맑은 고딕" w:cs="맑은 고딕" w:hint="eastAsia"/>
          <w:lang w:eastAsia="ko-KR"/>
        </w:rPr>
        <w:t>(2) 감성분석 데이터</w:t>
      </w:r>
    </w:p>
    <w:p w14:paraId="3D8C8E20" w14:textId="77777777" w:rsidR="00AD713B" w:rsidRPr="00D975AE" w:rsidRDefault="00AD713B" w:rsidP="00B735C0">
      <w:pPr>
        <w:pBdr>
          <w:top w:val="nil"/>
          <w:left w:val="nil"/>
          <w:bottom w:val="nil"/>
          <w:right w:val="nil"/>
          <w:between w:val="nil"/>
        </w:pBdr>
        <w:spacing w:before="53" w:line="252" w:lineRule="auto"/>
        <w:jc w:val="both"/>
        <w:rPr>
          <w:rFonts w:ascii="조선신명조" w:eastAsia="조선신명조" w:hAnsi="맑은 고딕" w:cs="맑은 고딕"/>
          <w:lang w:eastAsia="ko-KR"/>
        </w:rPr>
      </w:pPr>
    </w:p>
    <w:p w14:paraId="324149E5" w14:textId="33242183" w:rsidR="00915A18" w:rsidRPr="00AD713B" w:rsidRDefault="00915A18" w:rsidP="00AD713B">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915A18">
        <w:rPr>
          <w:rFonts w:ascii="조선신명조" w:eastAsia="조선신명조" w:hAnsi="맑은 고딕" w:cs="맑은 고딕" w:hint="eastAsia"/>
          <w:sz w:val="18"/>
          <w:szCs w:val="18"/>
          <w:lang w:eastAsia="ko-KR"/>
        </w:rPr>
        <w:t>본</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연구의</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뉴스</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감성</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분석</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데이터는</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네이버</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금융</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뉴스의</w:t>
      </w:r>
      <w:r w:rsidRPr="00915A18">
        <w:rPr>
          <w:rFonts w:ascii="조선신명조" w:eastAsia="조선신명조" w:hAnsi="맑은 고딕" w:cs="맑은 고딕"/>
          <w:sz w:val="18"/>
          <w:szCs w:val="18"/>
          <w:lang w:eastAsia="ko-KR"/>
        </w:rPr>
        <w:t xml:space="preserve"> </w:t>
      </w:r>
      <w:r w:rsidR="00CD447E">
        <w:rPr>
          <w:rFonts w:ascii="조선신명조" w:eastAsia="조선신명조" w:hAnsi="맑은 고딕" w:cs="맑은 고딕"/>
          <w:sz w:val="18"/>
          <w:szCs w:val="18"/>
          <w:lang w:eastAsia="ko-KR"/>
        </w:rPr>
        <w:t>“</w:t>
      </w:r>
      <w:r w:rsidRPr="00915A18">
        <w:rPr>
          <w:rFonts w:ascii="조선신명조" w:eastAsia="조선신명조" w:hAnsi="맑은 고딕" w:cs="맑은 고딕" w:hint="eastAsia"/>
          <w:sz w:val="18"/>
          <w:szCs w:val="18"/>
          <w:lang w:eastAsia="ko-KR"/>
        </w:rPr>
        <w:t>환율</w:t>
      </w:r>
      <w:r w:rsidR="00CD447E">
        <w:rPr>
          <w:rFonts w:ascii="조선신명조" w:eastAsia="조선신명조" w:hAnsi="맑은 고딕" w:cs="맑은 고딕"/>
          <w:sz w:val="18"/>
          <w:szCs w:val="18"/>
          <w:lang w:eastAsia="ko-KR"/>
        </w:rPr>
        <w:t>”</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섹션에서</w:t>
      </w:r>
      <w:r w:rsidRPr="00915A18">
        <w:rPr>
          <w:rFonts w:ascii="조선신명조" w:eastAsia="조선신명조" w:hAnsi="맑은 고딕" w:cs="맑은 고딕"/>
          <w:sz w:val="18"/>
          <w:szCs w:val="18"/>
          <w:lang w:eastAsia="ko-KR"/>
        </w:rPr>
        <w:t xml:space="preserve"> 2020</w:t>
      </w:r>
      <w:r w:rsidRPr="00915A18">
        <w:rPr>
          <w:rFonts w:ascii="조선신명조" w:eastAsia="조선신명조" w:hAnsi="맑은 고딕" w:cs="맑은 고딕" w:hint="eastAsia"/>
          <w:sz w:val="18"/>
          <w:szCs w:val="18"/>
          <w:lang w:eastAsia="ko-KR"/>
        </w:rPr>
        <w:t>년</w:t>
      </w:r>
      <w:r w:rsidRPr="00915A18">
        <w:rPr>
          <w:rFonts w:ascii="조선신명조" w:eastAsia="조선신명조" w:hAnsi="맑은 고딕" w:cs="맑은 고딕"/>
          <w:sz w:val="18"/>
          <w:szCs w:val="18"/>
          <w:lang w:eastAsia="ko-KR"/>
        </w:rPr>
        <w:t xml:space="preserve"> 1</w:t>
      </w:r>
      <w:r w:rsidRPr="00915A18">
        <w:rPr>
          <w:rFonts w:ascii="조선신명조" w:eastAsia="조선신명조" w:hAnsi="맑은 고딕" w:cs="맑은 고딕" w:hint="eastAsia"/>
          <w:sz w:val="18"/>
          <w:szCs w:val="18"/>
          <w:lang w:eastAsia="ko-KR"/>
        </w:rPr>
        <w:t>월</w:t>
      </w:r>
      <w:r w:rsidRPr="00915A18">
        <w:rPr>
          <w:rFonts w:ascii="조선신명조" w:eastAsia="조선신명조" w:hAnsi="맑은 고딕" w:cs="맑은 고딕"/>
          <w:sz w:val="18"/>
          <w:szCs w:val="18"/>
          <w:lang w:eastAsia="ko-KR"/>
        </w:rPr>
        <w:t xml:space="preserve"> 1</w:t>
      </w:r>
      <w:r w:rsidRPr="00915A18">
        <w:rPr>
          <w:rFonts w:ascii="조선신명조" w:eastAsia="조선신명조" w:hAnsi="맑은 고딕" w:cs="맑은 고딕" w:hint="eastAsia"/>
          <w:sz w:val="18"/>
          <w:szCs w:val="18"/>
          <w:lang w:eastAsia="ko-KR"/>
        </w:rPr>
        <w:t>일부터</w:t>
      </w:r>
      <w:r w:rsidRPr="00915A18">
        <w:rPr>
          <w:rFonts w:ascii="조선신명조" w:eastAsia="조선신명조" w:hAnsi="맑은 고딕" w:cs="맑은 고딕"/>
          <w:sz w:val="18"/>
          <w:szCs w:val="18"/>
          <w:lang w:eastAsia="ko-KR"/>
        </w:rPr>
        <w:t xml:space="preserve"> 2024</w:t>
      </w:r>
      <w:r w:rsidRPr="00915A18">
        <w:rPr>
          <w:rFonts w:ascii="조선신명조" w:eastAsia="조선신명조" w:hAnsi="맑은 고딕" w:cs="맑은 고딕" w:hint="eastAsia"/>
          <w:sz w:val="18"/>
          <w:szCs w:val="18"/>
          <w:lang w:eastAsia="ko-KR"/>
        </w:rPr>
        <w:t>년</w:t>
      </w:r>
      <w:r w:rsidRPr="00915A18">
        <w:rPr>
          <w:rFonts w:ascii="조선신명조" w:eastAsia="조선신명조" w:hAnsi="맑은 고딕" w:cs="맑은 고딕"/>
          <w:sz w:val="18"/>
          <w:szCs w:val="18"/>
          <w:lang w:eastAsia="ko-KR"/>
        </w:rPr>
        <w:t xml:space="preserve"> 12</w:t>
      </w:r>
      <w:r w:rsidRPr="00915A18">
        <w:rPr>
          <w:rFonts w:ascii="조선신명조" w:eastAsia="조선신명조" w:hAnsi="맑은 고딕" w:cs="맑은 고딕" w:hint="eastAsia"/>
          <w:sz w:val="18"/>
          <w:szCs w:val="18"/>
          <w:lang w:eastAsia="ko-KR"/>
        </w:rPr>
        <w:t>월</w:t>
      </w:r>
      <w:r w:rsidRPr="00915A18">
        <w:rPr>
          <w:rFonts w:ascii="조선신명조" w:eastAsia="조선신명조" w:hAnsi="맑은 고딕" w:cs="맑은 고딕"/>
          <w:sz w:val="18"/>
          <w:szCs w:val="18"/>
          <w:lang w:eastAsia="ko-KR"/>
        </w:rPr>
        <w:t xml:space="preserve"> 31</w:t>
      </w:r>
      <w:r w:rsidRPr="00915A18">
        <w:rPr>
          <w:rFonts w:ascii="조선신명조" w:eastAsia="조선신명조" w:hAnsi="맑은 고딕" w:cs="맑은 고딕" w:hint="eastAsia"/>
          <w:sz w:val="18"/>
          <w:szCs w:val="18"/>
          <w:lang w:eastAsia="ko-KR"/>
        </w:rPr>
        <w:t>일까지</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총</w:t>
      </w:r>
      <w:r w:rsidRPr="00915A18">
        <w:rPr>
          <w:rFonts w:ascii="조선신명조" w:eastAsia="조선신명조" w:hAnsi="맑은 고딕" w:cs="맑은 고딕"/>
          <w:sz w:val="18"/>
          <w:szCs w:val="18"/>
          <w:lang w:eastAsia="ko-KR"/>
        </w:rPr>
        <w:t xml:space="preserve"> 35,633</w:t>
      </w:r>
      <w:r w:rsidRPr="00915A18">
        <w:rPr>
          <w:rFonts w:ascii="조선신명조" w:eastAsia="조선신명조" w:hAnsi="맑은 고딕" w:cs="맑은 고딕" w:hint="eastAsia"/>
          <w:sz w:val="18"/>
          <w:szCs w:val="18"/>
          <w:lang w:eastAsia="ko-KR"/>
        </w:rPr>
        <w:t>건의</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기사를</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수집하여</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활용하였다</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수집된</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원문은</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정규표현식을</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사용하여</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대괄호</w:t>
      </w:r>
      <w:r w:rsidR="00CD447E">
        <w:rPr>
          <w:rFonts w:ascii="조선신명조" w:eastAsia="조선신명조" w:hAnsi="맑은 고딕" w:cs="맑은 고딕" w:hint="eastAsia"/>
          <w:sz w:val="18"/>
          <w:szCs w:val="18"/>
          <w:lang w:eastAsia="ko-KR"/>
        </w:rPr>
        <w:t xml:space="preserve">, </w:t>
      </w:r>
      <w:r w:rsidRPr="00915A18">
        <w:rPr>
          <w:rFonts w:ascii="조선신명조" w:eastAsia="조선신명조" w:hAnsi="맑은 고딕" w:cs="맑은 고딕" w:hint="eastAsia"/>
          <w:sz w:val="18"/>
          <w:szCs w:val="18"/>
          <w:lang w:eastAsia="ko-KR"/>
        </w:rPr>
        <w:t>소괄호</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내</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불필요한</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문구</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이메일</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주소</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광고성</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표현</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그리고</w:t>
      </w:r>
      <w:r w:rsidRPr="00915A18">
        <w:rPr>
          <w:rFonts w:ascii="조선신명조" w:eastAsia="조선신명조" w:hAnsi="맑은 고딕" w:cs="맑은 고딕"/>
          <w:sz w:val="18"/>
          <w:szCs w:val="18"/>
          <w:lang w:eastAsia="ko-KR"/>
        </w:rPr>
        <w:t xml:space="preserve"> </w:t>
      </w:r>
      <w:r w:rsidR="00CD447E">
        <w:rPr>
          <w:rFonts w:ascii="조선신명조" w:eastAsia="조선신명조" w:hAnsi="맑은 고딕" w:cs="맑은 고딕"/>
          <w:sz w:val="18"/>
          <w:szCs w:val="18"/>
          <w:lang w:eastAsia="ko-KR"/>
        </w:rPr>
        <w:t>“</w:t>
      </w:r>
      <w:r w:rsidRPr="00915A18">
        <w:rPr>
          <w:rFonts w:ascii="조선신명조" w:eastAsia="조선신명조" w:hAnsi="맑은 고딕" w:cs="맑은 고딕"/>
          <w:sz w:val="18"/>
          <w:szCs w:val="18"/>
          <w:lang w:eastAsia="ko-KR"/>
        </w:rPr>
        <w:t>=</w:t>
      </w:r>
      <w:r w:rsidR="00CD447E">
        <w:rPr>
          <w:rFonts w:ascii="조선신명조" w:eastAsia="조선신명조" w:hAnsi="맑은 고딕" w:cs="맑은 고딕"/>
          <w:sz w:val="18"/>
          <w:szCs w:val="18"/>
          <w:lang w:eastAsia="ko-KR"/>
        </w:rPr>
        <w:t>”</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기호</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이전의</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문장</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등을</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제거하여</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정제하였다</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또한</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제목과</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본문이</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동일한</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중복</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기사나</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내용이</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비어</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있거나</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공백만</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포함된</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기사는</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분석</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목적에</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맞지</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않기</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때문에</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제외하였다</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이를</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통해</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데이터의</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품질을</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높이고</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불필요한</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정보</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노이즈를</w:t>
      </w:r>
      <w:r w:rsidRPr="00915A18">
        <w:rPr>
          <w:rFonts w:ascii="조선신명조" w:eastAsia="조선신명조" w:hAnsi="맑은 고딕" w:cs="맑은 고딕"/>
          <w:sz w:val="18"/>
          <w:szCs w:val="18"/>
          <w:lang w:eastAsia="ko-KR"/>
        </w:rPr>
        <w:t xml:space="preserve"> </w:t>
      </w:r>
      <w:r w:rsidRPr="00915A18">
        <w:rPr>
          <w:rFonts w:ascii="조선신명조" w:eastAsia="조선신명조" w:hAnsi="맑은 고딕" w:cs="맑은 고딕" w:hint="eastAsia"/>
          <w:sz w:val="18"/>
          <w:szCs w:val="18"/>
          <w:lang w:eastAsia="ko-KR"/>
        </w:rPr>
        <w:t>최소화하였다</w:t>
      </w:r>
      <w:r w:rsidRPr="00915A18">
        <w:rPr>
          <w:rFonts w:ascii="조선신명조" w:eastAsia="조선신명조" w:hAnsi="맑은 고딕" w:cs="맑은 고딕"/>
          <w:sz w:val="18"/>
          <w:szCs w:val="18"/>
          <w:lang w:eastAsia="ko-KR"/>
        </w:rPr>
        <w:t>.</w:t>
      </w:r>
    </w:p>
    <w:p w14:paraId="5CDC56C0" w14:textId="5E46BC8C" w:rsidR="00AC68F8" w:rsidRPr="00AD713B" w:rsidRDefault="00AC68F8" w:rsidP="00AD713B">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AC68F8">
        <w:rPr>
          <w:rFonts w:ascii="조선신명조" w:eastAsia="조선신명조" w:hAnsi="맑은 고딕" w:cs="맑은 고딕" w:hint="eastAsia"/>
          <w:sz w:val="18"/>
          <w:szCs w:val="18"/>
          <w:lang w:eastAsia="ko-KR"/>
        </w:rPr>
        <w:t>정제된</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뉴스는</w:t>
      </w:r>
      <w:r w:rsidRPr="00AC68F8">
        <w:rPr>
          <w:rFonts w:ascii="조선신명조" w:eastAsia="조선신명조" w:hAnsi="맑은 고딕" w:cs="맑은 고딕"/>
          <w:sz w:val="18"/>
          <w:szCs w:val="18"/>
          <w:lang w:eastAsia="ko-KR"/>
        </w:rPr>
        <w:t xml:space="preserve"> GPT-4o-mini</w:t>
      </w:r>
      <w:r w:rsidRPr="00AC68F8">
        <w:rPr>
          <w:rFonts w:ascii="조선신명조" w:eastAsia="조선신명조" w:hAnsi="맑은 고딕" w:cs="맑은 고딕" w:hint="eastAsia"/>
          <w:sz w:val="18"/>
          <w:szCs w:val="18"/>
          <w:lang w:eastAsia="ko-KR"/>
        </w:rPr>
        <w:t>를</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활용하여</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원</w:t>
      </w:r>
      <w:r w:rsidRPr="00AC68F8">
        <w:rPr>
          <w:rFonts w:ascii="조선신명조" w:eastAsia="조선신명조" w:hAnsi="맑은 고딕" w:cs="맑은 고딕"/>
          <w:sz w:val="18"/>
          <w:szCs w:val="18"/>
          <w:lang w:eastAsia="ko-KR"/>
        </w:rPr>
        <w:t>/</w:t>
      </w:r>
      <w:r w:rsidRPr="00AC68F8">
        <w:rPr>
          <w:rFonts w:ascii="조선신명조" w:eastAsia="조선신명조" w:hAnsi="맑은 고딕" w:cs="맑은 고딕" w:hint="eastAsia"/>
          <w:sz w:val="18"/>
          <w:szCs w:val="18"/>
          <w:lang w:eastAsia="ko-KR"/>
        </w:rPr>
        <w:t>달러</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환율과의</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관련성을</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기준으로</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세부</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분류를</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진행하였다</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그</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결과</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뉴스는</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크게</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세</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가지</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범주로</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구분되었다</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원</w:t>
      </w:r>
      <w:r w:rsidRPr="00AC68F8">
        <w:rPr>
          <w:rFonts w:ascii="조선신명조" w:eastAsia="조선신명조" w:hAnsi="맑은 고딕" w:cs="맑은 고딕"/>
          <w:sz w:val="18"/>
          <w:szCs w:val="18"/>
          <w:lang w:eastAsia="ko-KR"/>
        </w:rPr>
        <w:t>/</w:t>
      </w:r>
      <w:r w:rsidRPr="00AC68F8">
        <w:rPr>
          <w:rFonts w:ascii="조선신명조" w:eastAsia="조선신명조" w:hAnsi="맑은 고딕" w:cs="맑은 고딕" w:hint="eastAsia"/>
          <w:sz w:val="18"/>
          <w:szCs w:val="18"/>
          <w:lang w:eastAsia="ko-KR"/>
        </w:rPr>
        <w:t>달러</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환율과</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직접적으로</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관련된</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뉴스</w:t>
      </w:r>
      <w:r w:rsidRPr="00AC68F8">
        <w:rPr>
          <w:rFonts w:ascii="조선신명조" w:eastAsia="조선신명조" w:hAnsi="맑은 고딕" w:cs="맑은 고딕"/>
          <w:sz w:val="18"/>
          <w:szCs w:val="18"/>
          <w:lang w:eastAsia="ko-KR"/>
        </w:rPr>
        <w:t xml:space="preserve"> 22,756</w:t>
      </w:r>
      <w:r w:rsidRPr="00AC68F8">
        <w:rPr>
          <w:rFonts w:ascii="조선신명조" w:eastAsia="조선신명조" w:hAnsi="맑은 고딕" w:cs="맑은 고딕" w:hint="eastAsia"/>
          <w:sz w:val="18"/>
          <w:szCs w:val="18"/>
          <w:lang w:eastAsia="ko-KR"/>
        </w:rPr>
        <w:t>건</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간접적으로</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관련된</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뉴스</w:t>
      </w:r>
      <w:r w:rsidRPr="00AC68F8">
        <w:rPr>
          <w:rFonts w:ascii="조선신명조" w:eastAsia="조선신명조" w:hAnsi="맑은 고딕" w:cs="맑은 고딕"/>
          <w:sz w:val="18"/>
          <w:szCs w:val="18"/>
          <w:lang w:eastAsia="ko-KR"/>
        </w:rPr>
        <w:t xml:space="preserve"> 7,320</w:t>
      </w:r>
      <w:r w:rsidRPr="00AC68F8">
        <w:rPr>
          <w:rFonts w:ascii="조선신명조" w:eastAsia="조선신명조" w:hAnsi="맑은 고딕" w:cs="맑은 고딕" w:hint="eastAsia"/>
          <w:sz w:val="18"/>
          <w:szCs w:val="18"/>
          <w:lang w:eastAsia="ko-KR"/>
        </w:rPr>
        <w:t>건</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그리고</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관련이</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없는</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뉴스</w:t>
      </w:r>
      <w:r w:rsidRPr="00AC68F8">
        <w:rPr>
          <w:rFonts w:ascii="조선신명조" w:eastAsia="조선신명조" w:hAnsi="맑은 고딕" w:cs="맑은 고딕"/>
          <w:sz w:val="18"/>
          <w:szCs w:val="18"/>
          <w:lang w:eastAsia="ko-KR"/>
        </w:rPr>
        <w:t xml:space="preserve"> 5,557</w:t>
      </w:r>
      <w:r w:rsidRPr="00AC68F8">
        <w:rPr>
          <w:rFonts w:ascii="조선신명조" w:eastAsia="조선신명조" w:hAnsi="맑은 고딕" w:cs="맑은 고딕" w:hint="eastAsia"/>
          <w:sz w:val="18"/>
          <w:szCs w:val="18"/>
          <w:lang w:eastAsia="ko-KR"/>
        </w:rPr>
        <w:t>건으로</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나누어졌다</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이</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과정에서</w:t>
      </w:r>
      <w:r w:rsidRPr="00AC68F8">
        <w:rPr>
          <w:rFonts w:ascii="조선신명조" w:eastAsia="조선신명조" w:hAnsi="맑은 고딕" w:cs="맑은 고딕"/>
          <w:sz w:val="18"/>
          <w:szCs w:val="18"/>
          <w:lang w:eastAsia="ko-KR"/>
        </w:rPr>
        <w:t xml:space="preserve"> </w:t>
      </w:r>
      <w:r>
        <w:rPr>
          <w:rFonts w:ascii="조선신명조" w:eastAsia="조선신명조" w:hAnsi="맑은 고딕" w:cs="맑은 고딕"/>
          <w:sz w:val="18"/>
          <w:szCs w:val="18"/>
          <w:lang w:eastAsia="ko-KR"/>
        </w:rPr>
        <w:t>“</w:t>
      </w:r>
      <w:r w:rsidRPr="00AC68F8">
        <w:rPr>
          <w:rFonts w:ascii="조선신명조" w:eastAsia="조선신명조" w:hAnsi="맑은 고딕" w:cs="맑은 고딕" w:hint="eastAsia"/>
          <w:sz w:val="18"/>
          <w:szCs w:val="18"/>
          <w:lang w:eastAsia="ko-KR"/>
        </w:rPr>
        <w:t>직접</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및</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간접</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관련</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뉴스</w:t>
      </w:r>
      <w:r>
        <w:rPr>
          <w:rFonts w:ascii="조선신명조" w:eastAsia="조선신명조" w:hAnsi="맑은 고딕" w:cs="맑은 고딕"/>
          <w:sz w:val="18"/>
          <w:szCs w:val="18"/>
          <w:lang w:eastAsia="ko-KR"/>
        </w:rPr>
        <w:t>”</w:t>
      </w:r>
      <w:proofErr w:type="spellStart"/>
      <w:r w:rsidRPr="00AC68F8">
        <w:rPr>
          <w:rFonts w:ascii="조선신명조" w:eastAsia="조선신명조" w:hAnsi="맑은 고딕" w:cs="맑은 고딕" w:hint="eastAsia"/>
          <w:sz w:val="18"/>
          <w:szCs w:val="18"/>
          <w:lang w:eastAsia="ko-KR"/>
        </w:rPr>
        <w:t>에</w:t>
      </w:r>
      <w:proofErr w:type="spellEnd"/>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대해</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추가적인</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전처리를</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수행하여</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감성</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분석의</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정확성을</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더욱</w:t>
      </w:r>
      <w:r w:rsidRPr="00AC68F8">
        <w:rPr>
          <w:rFonts w:ascii="조선신명조" w:eastAsia="조선신명조" w:hAnsi="맑은 고딕" w:cs="맑은 고딕"/>
          <w:sz w:val="18"/>
          <w:szCs w:val="18"/>
          <w:lang w:eastAsia="ko-KR"/>
        </w:rPr>
        <w:t xml:space="preserve"> </w:t>
      </w:r>
      <w:r w:rsidRPr="00AC68F8">
        <w:rPr>
          <w:rFonts w:ascii="조선신명조" w:eastAsia="조선신명조" w:hAnsi="맑은 고딕" w:cs="맑은 고딕" w:hint="eastAsia"/>
          <w:sz w:val="18"/>
          <w:szCs w:val="18"/>
          <w:lang w:eastAsia="ko-KR"/>
        </w:rPr>
        <w:t>높였다</w:t>
      </w:r>
      <w:r w:rsidRPr="00AC68F8">
        <w:rPr>
          <w:rFonts w:ascii="조선신명조" w:eastAsia="조선신명조" w:hAnsi="맑은 고딕" w:cs="맑은 고딕"/>
          <w:sz w:val="18"/>
          <w:szCs w:val="18"/>
          <w:lang w:eastAsia="ko-KR"/>
        </w:rPr>
        <w:t>.</w:t>
      </w:r>
    </w:p>
    <w:p w14:paraId="40064CAE" w14:textId="5B0F26AB" w:rsidR="002E6EB2" w:rsidRDefault="002E6EB2" w:rsidP="00B735C0">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2E6EB2">
        <w:rPr>
          <w:rFonts w:ascii="조선신명조" w:eastAsia="조선신명조" w:hAnsi="맑은 고딕" w:cs="맑은 고딕" w:hint="eastAsia"/>
          <w:sz w:val="18"/>
          <w:szCs w:val="18"/>
          <w:lang w:eastAsia="ko-KR"/>
        </w:rPr>
        <w:t>뉴스</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본문은</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길이가</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다양하고</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종종</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불필요한</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수식어</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문맥적</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중복</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장황한</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서술을</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포함하고</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있기</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때문에</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이를</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그대로</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감성</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분석에</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활용할</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경우</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모델의</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입력</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효율성과</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분석</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정확도가</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떨어질</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수</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있다</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따라서</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본</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연구에서는</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감성</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분석</w:t>
      </w:r>
      <w:r w:rsidRPr="002E6EB2">
        <w:rPr>
          <w:rFonts w:ascii="조선신명조" w:eastAsia="조선신명조" w:hAnsi="맑은 고딕" w:cs="맑은 고딕"/>
          <w:sz w:val="18"/>
          <w:szCs w:val="18"/>
          <w:lang w:eastAsia="ko-KR"/>
        </w:rPr>
        <w:t xml:space="preserve"> </w:t>
      </w:r>
      <w:proofErr w:type="spellStart"/>
      <w:r w:rsidRPr="002E6EB2">
        <w:rPr>
          <w:rFonts w:ascii="조선신명조" w:eastAsia="조선신명조" w:hAnsi="맑은 고딕" w:cs="맑은 고딕" w:hint="eastAsia"/>
          <w:sz w:val="18"/>
          <w:szCs w:val="18"/>
          <w:lang w:eastAsia="ko-KR"/>
        </w:rPr>
        <w:t>전처리</w:t>
      </w:r>
      <w:proofErr w:type="spellEnd"/>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과정의</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일환으로</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뉴스</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본문</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요약을</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수행하였다</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요약</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모델은</w:t>
      </w:r>
      <w:r w:rsidRPr="002E6EB2">
        <w:rPr>
          <w:rFonts w:ascii="조선신명조" w:eastAsia="조선신명조" w:hAnsi="맑은 고딕" w:cs="맑은 고딕"/>
          <w:sz w:val="18"/>
          <w:szCs w:val="18"/>
          <w:lang w:eastAsia="ko-KR"/>
        </w:rPr>
        <w:t xml:space="preserve"> </w:t>
      </w:r>
      <w:proofErr w:type="spellStart"/>
      <w:r w:rsidRPr="002E6EB2">
        <w:rPr>
          <w:rFonts w:ascii="조선신명조" w:eastAsia="조선신명조" w:hAnsi="맑은 고딕" w:cs="맑은 고딕"/>
          <w:sz w:val="18"/>
          <w:szCs w:val="18"/>
          <w:lang w:eastAsia="ko-KR"/>
        </w:rPr>
        <w:t>HuggingFace</w:t>
      </w:r>
      <w:proofErr w:type="spellEnd"/>
      <w:r w:rsidRPr="002E6EB2">
        <w:rPr>
          <w:rFonts w:ascii="조선신명조" w:eastAsia="조선신명조" w:hAnsi="맑은 고딕" w:cs="맑은 고딕"/>
          <w:sz w:val="18"/>
          <w:szCs w:val="18"/>
          <w:lang w:eastAsia="ko-KR"/>
        </w:rPr>
        <w:t xml:space="preserve"> Hub</w:t>
      </w:r>
      <w:r w:rsidRPr="002E6EB2">
        <w:rPr>
          <w:rFonts w:ascii="조선신명조" w:eastAsia="조선신명조" w:hAnsi="맑은 고딕" w:cs="맑은 고딕" w:hint="eastAsia"/>
          <w:sz w:val="18"/>
          <w:szCs w:val="18"/>
          <w:lang w:eastAsia="ko-KR"/>
        </w:rPr>
        <w:t>에서</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제공되는</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여러</w:t>
      </w:r>
      <w:r w:rsidRPr="002E6EB2">
        <w:rPr>
          <w:rFonts w:ascii="조선신명조" w:eastAsia="조선신명조" w:hAnsi="맑은 고딕" w:cs="맑은 고딕"/>
          <w:sz w:val="18"/>
          <w:szCs w:val="18"/>
          <w:lang w:eastAsia="ko-KR"/>
        </w:rPr>
        <w:t xml:space="preserve"> </w:t>
      </w:r>
      <w:commentRangeStart w:id="2"/>
      <w:r w:rsidRPr="002E6EB2">
        <w:rPr>
          <w:rFonts w:ascii="조선신명조" w:eastAsia="조선신명조" w:hAnsi="맑은 고딕" w:cs="맑은 고딕" w:hint="eastAsia"/>
          <w:sz w:val="18"/>
          <w:szCs w:val="18"/>
          <w:lang w:eastAsia="ko-KR"/>
        </w:rPr>
        <w:t>한국어</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요약</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모델</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중에서</w:t>
      </w:r>
      <w:r w:rsidRPr="002E6EB2">
        <w:rPr>
          <w:rFonts w:ascii="조선신명조" w:eastAsia="조선신명조" w:hAnsi="맑은 고딕" w:cs="맑은 고딕"/>
          <w:sz w:val="18"/>
          <w:szCs w:val="18"/>
          <w:lang w:eastAsia="ko-KR"/>
        </w:rPr>
        <w:t xml:space="preserve"> mT5-multilingual-XLSum, t5-base-korean-summarization, KoBART-summary-v3 </w:t>
      </w:r>
      <w:r w:rsidRPr="002E6EB2">
        <w:rPr>
          <w:rFonts w:ascii="조선신명조" w:eastAsia="조선신명조" w:hAnsi="맑은 고딕" w:cs="맑은 고딕" w:hint="eastAsia"/>
          <w:sz w:val="18"/>
          <w:szCs w:val="18"/>
          <w:lang w:eastAsia="ko-KR"/>
        </w:rPr>
        <w:t>세</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가지</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모델을</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비교하였다</w:t>
      </w:r>
      <w:commentRangeEnd w:id="2"/>
      <w:r w:rsidR="00910469">
        <w:rPr>
          <w:rStyle w:val="ae"/>
        </w:rPr>
        <w:commentReference w:id="2"/>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성능</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평가는</w:t>
      </w:r>
      <w:r w:rsidRPr="002E6EB2">
        <w:rPr>
          <w:rFonts w:ascii="조선신명조" w:eastAsia="조선신명조" w:hAnsi="맑은 고딕" w:cs="맑은 고딕"/>
          <w:sz w:val="18"/>
          <w:szCs w:val="18"/>
          <w:lang w:eastAsia="ko-KR"/>
        </w:rPr>
        <w:t xml:space="preserve"> AI Hub </w:t>
      </w:r>
      <w:r w:rsidRPr="002E6EB2">
        <w:rPr>
          <w:rFonts w:ascii="조선신명조" w:eastAsia="조선신명조" w:hAnsi="맑은 고딕" w:cs="맑은 고딕" w:hint="eastAsia"/>
          <w:sz w:val="18"/>
          <w:szCs w:val="18"/>
          <w:lang w:eastAsia="ko-KR"/>
        </w:rPr>
        <w:t>한국어</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문서</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요약</w:t>
      </w:r>
      <w:r w:rsidRPr="002E6EB2">
        <w:rPr>
          <w:rFonts w:ascii="조선신명조" w:eastAsia="조선신명조" w:hAnsi="맑은 고딕" w:cs="맑은 고딕"/>
          <w:sz w:val="18"/>
          <w:szCs w:val="18"/>
          <w:lang w:eastAsia="ko-KR"/>
        </w:rPr>
        <w:t>(</w:t>
      </w:r>
      <w:r w:rsidRPr="002E6EB2">
        <w:rPr>
          <w:rFonts w:ascii="조선신명조" w:eastAsia="조선신명조" w:hAnsi="맑은 고딕" w:cs="맑은 고딕" w:hint="eastAsia"/>
          <w:sz w:val="18"/>
          <w:szCs w:val="18"/>
          <w:lang w:eastAsia="ko-KR"/>
        </w:rPr>
        <w:t>신문기사</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데이터셋을</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사용하였으며</w:t>
      </w:r>
      <w:r w:rsidRPr="002E6EB2">
        <w:rPr>
          <w:rFonts w:ascii="조선신명조" w:eastAsia="조선신명조" w:hAnsi="맑은 고딕" w:cs="맑은 고딕"/>
          <w:sz w:val="18"/>
          <w:szCs w:val="18"/>
          <w:lang w:eastAsia="ko-KR"/>
        </w:rPr>
        <w:t xml:space="preserve">, ROUGE-1, ROUGE-2, ROUGE-L </w:t>
      </w:r>
      <w:r w:rsidRPr="002E6EB2">
        <w:rPr>
          <w:rFonts w:ascii="조선신명조" w:eastAsia="조선신명조" w:hAnsi="맑은 고딕" w:cs="맑은 고딕" w:hint="eastAsia"/>
          <w:sz w:val="18"/>
          <w:szCs w:val="18"/>
          <w:lang w:eastAsia="ko-KR"/>
        </w:rPr>
        <w:t>지표를</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통해</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평가하였다</w:t>
      </w:r>
      <w:r w:rsidRPr="002E6EB2">
        <w:rPr>
          <w:rFonts w:ascii="조선신명조" w:eastAsia="조선신명조" w:hAnsi="맑은 고딕" w:cs="맑은 고딕"/>
          <w:sz w:val="18"/>
          <w:szCs w:val="18"/>
          <w:lang w:eastAsia="ko-KR"/>
        </w:rPr>
        <w:t>. ROUGE</w:t>
      </w:r>
      <w:r w:rsidRPr="002E6EB2">
        <w:rPr>
          <w:rFonts w:ascii="조선신명조" w:eastAsia="조선신명조" w:hAnsi="맑은 고딕" w:cs="맑은 고딕" w:hint="eastAsia"/>
          <w:sz w:val="18"/>
          <w:szCs w:val="18"/>
          <w:lang w:eastAsia="ko-KR"/>
        </w:rPr>
        <w:t>는</w:t>
      </w:r>
      <w:r w:rsidRPr="002E6EB2">
        <w:rPr>
          <w:rFonts w:ascii="조선신명조" w:eastAsia="조선신명조" w:hAnsi="맑은 고딕" w:cs="맑은 고딕"/>
          <w:sz w:val="18"/>
          <w:szCs w:val="18"/>
          <w:lang w:eastAsia="ko-KR"/>
        </w:rPr>
        <w:t xml:space="preserve"> "Recall-Oriented Understudy of </w:t>
      </w:r>
      <w:proofErr w:type="spellStart"/>
      <w:r w:rsidRPr="002E6EB2">
        <w:rPr>
          <w:rFonts w:ascii="조선신명조" w:eastAsia="조선신명조" w:hAnsi="맑은 고딕" w:cs="맑은 고딕"/>
          <w:sz w:val="18"/>
          <w:szCs w:val="18"/>
          <w:lang w:eastAsia="ko-KR"/>
        </w:rPr>
        <w:t>Gisting</w:t>
      </w:r>
      <w:proofErr w:type="spellEnd"/>
      <w:r w:rsidRPr="002E6EB2">
        <w:rPr>
          <w:rFonts w:ascii="조선신명조" w:eastAsia="조선신명조" w:hAnsi="맑은 고딕" w:cs="맑은 고딕"/>
          <w:sz w:val="18"/>
          <w:szCs w:val="18"/>
          <w:lang w:eastAsia="ko-KR"/>
        </w:rPr>
        <w:t xml:space="preserve"> Evaluation"</w:t>
      </w:r>
      <w:r w:rsidRPr="002E6EB2">
        <w:rPr>
          <w:rFonts w:ascii="조선신명조" w:eastAsia="조선신명조" w:hAnsi="맑은 고딕" w:cs="맑은 고딕" w:hint="eastAsia"/>
          <w:sz w:val="18"/>
          <w:szCs w:val="18"/>
          <w:lang w:eastAsia="ko-KR"/>
        </w:rPr>
        <w:t>의</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약자로</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텍스트</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요약의</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품질을</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평가하는</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데</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널리</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사용되는</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지표</w:t>
      </w:r>
      <w:r w:rsidRPr="002E6EB2">
        <w:rPr>
          <w:rFonts w:ascii="조선신명조" w:eastAsia="조선신명조" w:hAnsi="맑은 고딕" w:cs="맑은 고딕"/>
          <w:sz w:val="18"/>
          <w:szCs w:val="18"/>
          <w:lang w:eastAsia="ko-KR"/>
        </w:rPr>
        <w:t xml:space="preserve"> </w:t>
      </w:r>
      <w:r w:rsidRPr="002E6EB2">
        <w:rPr>
          <w:rFonts w:ascii="조선신명조" w:eastAsia="조선신명조" w:hAnsi="맑은 고딕" w:cs="맑은 고딕" w:hint="eastAsia"/>
          <w:sz w:val="18"/>
          <w:szCs w:val="18"/>
          <w:lang w:eastAsia="ko-KR"/>
        </w:rPr>
        <w:t>집합이다</w:t>
      </w:r>
      <w:r w:rsidR="00E667B8">
        <w:rPr>
          <w:rFonts w:ascii="조선신명조" w:eastAsia="조선신명조" w:hAnsi="맑은 고딕" w:cs="맑은 고딕" w:hint="eastAsia"/>
          <w:sz w:val="18"/>
          <w:szCs w:val="18"/>
          <w:lang w:eastAsia="ko-KR"/>
        </w:rPr>
        <w:t>[22]</w:t>
      </w:r>
      <w:r w:rsidRPr="002E6EB2">
        <w:rPr>
          <w:rFonts w:ascii="조선신명조" w:eastAsia="조선신명조" w:hAnsi="맑은 고딕" w:cs="맑은 고딕"/>
          <w:sz w:val="18"/>
          <w:szCs w:val="18"/>
          <w:lang w:eastAsia="ko-KR"/>
        </w:rPr>
        <w:t>.</w:t>
      </w:r>
    </w:p>
    <w:p w14:paraId="498D101A" w14:textId="1158E522" w:rsidR="004140DA" w:rsidRPr="002C777B" w:rsidRDefault="004140DA" w:rsidP="00F51CC5">
      <w:pPr>
        <w:pBdr>
          <w:top w:val="nil"/>
          <w:left w:val="nil"/>
          <w:bottom w:val="nil"/>
          <w:right w:val="nil"/>
          <w:between w:val="nil"/>
        </w:pBdr>
        <w:spacing w:before="53" w:line="252" w:lineRule="auto"/>
        <w:jc w:val="both"/>
        <w:rPr>
          <w:rFonts w:ascii="조선신명조" w:eastAsia="조선신명조" w:hAnsi="맑은 고딕" w:cs="맑은 고딕"/>
          <w:sz w:val="18"/>
          <w:szCs w:val="18"/>
          <w:lang w:eastAsia="ko-KR"/>
        </w:rPr>
      </w:pPr>
      <w:r w:rsidRPr="004140DA">
        <w:rPr>
          <w:rFonts w:ascii="조선신명조" w:eastAsia="조선신명조" w:hAnsi="맑은 고딕" w:cs="맑은 고딕"/>
          <w:sz w:val="18"/>
          <w:szCs w:val="18"/>
          <w:lang w:eastAsia="ko-KR"/>
        </w:rPr>
        <w:t>본 연구에서는 KoBART-summary-v3 모델이 모든 ROUGE 지표에서 가장 높은 성능을 기록하여 최종적으로 요약 모델로 채택하였다. 구체적으로 ROUGE-1, ROUGE-2, ROUGE-L F1 점수는 각각 0.4128, 0.1632, 0.3835로 나타났으며, 이는 다른 모델에 비해 상대적으로 높은 수준이었다. ROUGE-1은 단어 수준의 중복</w:t>
      </w:r>
      <w:r>
        <w:rPr>
          <w:rFonts w:ascii="조선신명조" w:eastAsia="조선신명조" w:hAnsi="맑은 고딕" w:cs="맑은 고딕" w:hint="eastAsia"/>
          <w:sz w:val="18"/>
          <w:szCs w:val="18"/>
          <w:lang w:eastAsia="ko-KR"/>
        </w:rPr>
        <w:t xml:space="preserve"> 정도를 나타내며 원문이 핵심 어휘를 얼마나 잘 포함했는지 평가한다.</w:t>
      </w:r>
      <w:r w:rsidRPr="004140DA">
        <w:rPr>
          <w:rFonts w:ascii="조선신명조" w:eastAsia="조선신명조" w:hAnsi="맑은 고딕" w:cs="맑은 고딕"/>
          <w:sz w:val="18"/>
          <w:szCs w:val="18"/>
          <w:lang w:eastAsia="ko-KR"/>
        </w:rPr>
        <w:t xml:space="preserve"> ROUGE-2는</w:t>
      </w:r>
      <w:r>
        <w:rPr>
          <w:rFonts w:ascii="조선신명조" w:eastAsia="조선신명조" w:hAnsi="맑은 고딕" w:cs="맑은 고딕" w:hint="eastAsia"/>
          <w:sz w:val="18"/>
          <w:szCs w:val="18"/>
          <w:lang w:eastAsia="ko-KR"/>
        </w:rPr>
        <w:t xml:space="preserve"> 연속된</w:t>
      </w:r>
      <w:r w:rsidRPr="004140DA">
        <w:rPr>
          <w:rFonts w:ascii="조선신명조" w:eastAsia="조선신명조" w:hAnsi="맑은 고딕" w:cs="맑은 고딕"/>
          <w:sz w:val="18"/>
          <w:szCs w:val="18"/>
          <w:lang w:eastAsia="ko-KR"/>
        </w:rPr>
        <w:t xml:space="preserve"> 2-gram의 중복을</w:t>
      </w:r>
      <w:r>
        <w:rPr>
          <w:rFonts w:ascii="조선신명조" w:eastAsia="조선신명조" w:hAnsi="맑은 고딕" w:cs="맑은 고딕" w:hint="eastAsia"/>
          <w:sz w:val="18"/>
          <w:szCs w:val="18"/>
          <w:lang w:eastAsia="ko-KR"/>
        </w:rPr>
        <w:t xml:space="preserve"> 기준으로 문맥적 연결성과 유창성을 간접적으로 반영한다.</w:t>
      </w:r>
      <w:r w:rsidRPr="004140DA">
        <w:rPr>
          <w:rFonts w:ascii="조선신명조" w:eastAsia="조선신명조" w:hAnsi="맑은 고딕" w:cs="맑은 고딕"/>
          <w:sz w:val="18"/>
          <w:szCs w:val="18"/>
          <w:lang w:eastAsia="ko-KR"/>
        </w:rPr>
        <w:t xml:space="preserve"> ROUGE-L은 가장 긴 공통 </w:t>
      </w:r>
      <w:proofErr w:type="spellStart"/>
      <w:r w:rsidRPr="004140DA">
        <w:rPr>
          <w:rFonts w:ascii="조선신명조" w:eastAsia="조선신명조" w:hAnsi="맑은 고딕" w:cs="맑은 고딕"/>
          <w:sz w:val="18"/>
          <w:szCs w:val="18"/>
          <w:lang w:eastAsia="ko-KR"/>
        </w:rPr>
        <w:t>부분수열을</w:t>
      </w:r>
      <w:proofErr w:type="spellEnd"/>
      <w:r w:rsidRPr="004140DA">
        <w:rPr>
          <w:rFonts w:ascii="조선신명조" w:eastAsia="조선신명조" w:hAnsi="맑은 고딕" w:cs="맑은 고딕"/>
          <w:sz w:val="18"/>
          <w:szCs w:val="18"/>
          <w:lang w:eastAsia="ko-KR"/>
        </w:rPr>
        <w:t xml:space="preserve"> 기준으로 요약</w:t>
      </w:r>
      <w:r>
        <w:rPr>
          <w:rFonts w:ascii="조선신명조" w:eastAsia="조선신명조" w:hAnsi="맑은 고딕" w:cs="맑은 고딕" w:hint="eastAsia"/>
          <w:sz w:val="18"/>
          <w:szCs w:val="18"/>
          <w:lang w:eastAsia="ko-KR"/>
        </w:rPr>
        <w:t xml:space="preserve">이 원문의 전체 문장 구조와 맥락을 얼마나 </w:t>
      </w:r>
      <w:r>
        <w:rPr>
          <w:rFonts w:ascii="조선신명조" w:eastAsia="조선신명조" w:hAnsi="맑은 고딕" w:cs="맑은 고딕" w:hint="eastAsia"/>
          <w:sz w:val="18"/>
          <w:szCs w:val="18"/>
          <w:lang w:eastAsia="ko-KR"/>
        </w:rPr>
        <w:lastRenderedPageBreak/>
        <w:t xml:space="preserve">잘 보존하는지에 대한 </w:t>
      </w:r>
      <w:r w:rsidRPr="004140DA">
        <w:rPr>
          <w:rFonts w:ascii="조선신명조" w:eastAsia="조선신명조" w:hAnsi="맑은 고딕" w:cs="맑은 고딕"/>
          <w:sz w:val="18"/>
          <w:szCs w:val="18"/>
          <w:lang w:eastAsia="ko-KR"/>
        </w:rPr>
        <w:t>품질을 평가한다</w:t>
      </w:r>
      <w:r w:rsidR="00DF3950">
        <w:rPr>
          <w:rFonts w:ascii="조선신명조" w:eastAsia="조선신명조" w:hAnsi="맑은 고딕" w:cs="맑은 고딕" w:hint="eastAsia"/>
          <w:sz w:val="18"/>
          <w:szCs w:val="18"/>
          <w:lang w:eastAsia="ko-KR"/>
        </w:rPr>
        <w:t xml:space="preserve"> [26]</w:t>
      </w:r>
      <w:r w:rsidRPr="004140DA">
        <w:rPr>
          <w:rFonts w:ascii="조선신명조" w:eastAsia="조선신명조" w:hAnsi="맑은 고딕" w:cs="맑은 고딕"/>
          <w:sz w:val="18"/>
          <w:szCs w:val="18"/>
          <w:lang w:eastAsia="ko-KR"/>
        </w:rPr>
        <w:t xml:space="preserve">. </w:t>
      </w:r>
      <w:r w:rsidR="00F51CC5">
        <w:rPr>
          <w:rFonts w:ascii="조선신명조" w:eastAsia="조선신명조" w:hAnsi="맑은 고딕" w:cs="맑은 고딕" w:hint="eastAsia"/>
          <w:sz w:val="18"/>
          <w:szCs w:val="18"/>
          <w:lang w:eastAsia="ko-KR"/>
        </w:rPr>
        <w:t xml:space="preserve">Dalal 외(2024)에 따르면 </w:t>
      </w:r>
      <w:r w:rsidR="00F51CC5" w:rsidRPr="001D0AE9">
        <w:rPr>
          <w:rFonts w:ascii="조선신명조" w:eastAsia="조선신명조" w:hAnsi="맑은 고딕" w:cs="맑은 고딕"/>
          <w:sz w:val="18"/>
          <w:szCs w:val="18"/>
          <w:lang w:eastAsia="ko-KR"/>
        </w:rPr>
        <w:t xml:space="preserve">일반적으로 ROUGE-1 F1 점수가 0.5 이상이면 </w:t>
      </w:r>
      <w:r w:rsidR="00F51CC5">
        <w:rPr>
          <w:rFonts w:ascii="조선신명조" w:eastAsia="조선신명조" w:hAnsi="맑은 고딕" w:cs="맑은 고딕" w:hint="eastAsia"/>
          <w:sz w:val="18"/>
          <w:szCs w:val="18"/>
          <w:lang w:eastAsia="ko-KR"/>
        </w:rPr>
        <w:t>높은 성능으로 판단할 수 있고,</w:t>
      </w:r>
      <w:r w:rsidR="00F51CC5" w:rsidRPr="001D0AE9">
        <w:rPr>
          <w:rFonts w:ascii="조선신명조" w:eastAsia="조선신명조" w:hAnsi="맑은 고딕" w:cs="맑은 고딕"/>
          <w:sz w:val="18"/>
          <w:szCs w:val="18"/>
          <w:lang w:eastAsia="ko-KR"/>
        </w:rPr>
        <w:t xml:space="preserve"> ROUGE-2 F1 </w:t>
      </w:r>
      <w:r w:rsidR="00F51CC5">
        <w:rPr>
          <w:rFonts w:ascii="조선신명조" w:eastAsia="조선신명조" w:hAnsi="맑은 고딕" w:cs="맑은 고딕" w:hint="eastAsia"/>
          <w:sz w:val="18"/>
          <w:szCs w:val="18"/>
          <w:lang w:eastAsia="ko-KR"/>
        </w:rPr>
        <w:t>는</w:t>
      </w:r>
      <w:r w:rsidR="00F51CC5" w:rsidRPr="001D0AE9">
        <w:rPr>
          <w:rFonts w:ascii="조선신명조" w:eastAsia="조선신명조" w:hAnsi="맑은 고딕" w:cs="맑은 고딕"/>
          <w:sz w:val="18"/>
          <w:szCs w:val="18"/>
          <w:lang w:eastAsia="ko-KR"/>
        </w:rPr>
        <w:t xml:space="preserve"> 0.4 이상</w:t>
      </w:r>
      <w:r w:rsidR="00F51CC5">
        <w:rPr>
          <w:rFonts w:ascii="조선신명조" w:eastAsia="조선신명조" w:hAnsi="맑은 고딕" w:cs="맑은 고딕" w:hint="eastAsia"/>
          <w:sz w:val="18"/>
          <w:szCs w:val="18"/>
          <w:lang w:eastAsia="ko-KR"/>
        </w:rPr>
        <w:t xml:space="preserve">인 경우, 그리고 </w:t>
      </w:r>
      <w:r w:rsidR="00F51CC5" w:rsidRPr="001D0AE9">
        <w:rPr>
          <w:rFonts w:ascii="조선신명조" w:eastAsia="조선신명조" w:hAnsi="맑은 고딕" w:cs="맑은 고딕"/>
          <w:sz w:val="18"/>
          <w:szCs w:val="18"/>
          <w:lang w:eastAsia="ko-KR"/>
        </w:rPr>
        <w:t>ROUGE-L F1</w:t>
      </w:r>
      <w:r w:rsidR="00F51CC5">
        <w:rPr>
          <w:rFonts w:ascii="조선신명조" w:eastAsia="조선신명조" w:hAnsi="맑은 고딕" w:cs="맑은 고딕" w:hint="eastAsia"/>
          <w:sz w:val="18"/>
          <w:szCs w:val="18"/>
          <w:lang w:eastAsia="ko-KR"/>
        </w:rPr>
        <w:t>은</w:t>
      </w:r>
      <w:r w:rsidR="00F51CC5" w:rsidRPr="001D0AE9">
        <w:rPr>
          <w:rFonts w:ascii="조선신명조" w:eastAsia="조선신명조" w:hAnsi="맑은 고딕" w:cs="맑은 고딕"/>
          <w:sz w:val="18"/>
          <w:szCs w:val="18"/>
          <w:lang w:eastAsia="ko-KR"/>
        </w:rPr>
        <w:t xml:space="preserve"> 0.5 이상</w:t>
      </w:r>
      <w:r w:rsidR="00F51CC5">
        <w:rPr>
          <w:rFonts w:ascii="조선신명조" w:eastAsia="조선신명조" w:hAnsi="맑은 고딕" w:cs="맑은 고딕" w:hint="eastAsia"/>
          <w:sz w:val="18"/>
          <w:szCs w:val="18"/>
          <w:lang w:eastAsia="ko-KR"/>
        </w:rPr>
        <w:t xml:space="preserve">이 </w:t>
      </w:r>
      <w:r w:rsidR="00F51CC5" w:rsidRPr="001D0AE9">
        <w:rPr>
          <w:rFonts w:ascii="조선신명조" w:eastAsia="조선신명조" w:hAnsi="맑은 고딕" w:cs="맑은 고딕"/>
          <w:sz w:val="18"/>
          <w:szCs w:val="18"/>
          <w:lang w:eastAsia="ko-KR"/>
        </w:rPr>
        <w:t xml:space="preserve">일반적으로 </w:t>
      </w:r>
      <w:r w:rsidR="00F51CC5">
        <w:rPr>
          <w:rFonts w:ascii="조선신명조" w:eastAsia="조선신명조" w:hAnsi="맑은 고딕" w:cs="맑은 고딕" w:hint="eastAsia"/>
          <w:sz w:val="18"/>
          <w:szCs w:val="18"/>
          <w:lang w:eastAsia="ko-KR"/>
        </w:rPr>
        <w:t>높게 판단될 수 있다 (</w:t>
      </w:r>
      <w:hyperlink r:id="rId14" w:history="1">
        <w:r w:rsidR="00F51CC5" w:rsidRPr="001421A0">
          <w:rPr>
            <w:rStyle w:val="a7"/>
            <w:lang w:eastAsia="ko-KR"/>
          </w:rPr>
          <w:t>https://www.nature.com/articles/s41598-024-70618-w</w:t>
        </w:r>
      </w:hyperlink>
      <w:r w:rsidR="00F51CC5">
        <w:rPr>
          <w:rFonts w:eastAsiaTheme="minorEastAsia" w:hint="eastAsia"/>
          <w:lang w:eastAsia="ko-KR"/>
        </w:rPr>
        <w:t>)</w:t>
      </w:r>
      <w:r w:rsidR="00F51CC5">
        <w:rPr>
          <w:rFonts w:ascii="조선신명조" w:eastAsia="조선신명조" w:hAnsi="맑은 고딕" w:cs="맑은 고딕" w:hint="eastAsia"/>
          <w:sz w:val="18"/>
          <w:szCs w:val="18"/>
          <w:lang w:eastAsia="ko-KR"/>
        </w:rPr>
        <w:t xml:space="preserve">. </w:t>
      </w:r>
      <w:r w:rsidR="00F51CC5" w:rsidRPr="001D0AE9">
        <w:rPr>
          <w:rFonts w:ascii="조선신명조" w:eastAsia="조선신명조" w:hAnsi="맑은 고딕" w:cs="맑은 고딕"/>
          <w:sz w:val="18"/>
          <w:szCs w:val="18"/>
          <w:lang w:eastAsia="ko-KR"/>
        </w:rPr>
        <w:t xml:space="preserve">다만 이런 기준은 </w:t>
      </w:r>
      <w:r w:rsidR="00F51CC5">
        <w:rPr>
          <w:rFonts w:ascii="조선신명조" w:eastAsia="조선신명조" w:hAnsi="맑은 고딕" w:cs="맑은 고딕" w:hint="eastAsia"/>
          <w:sz w:val="18"/>
          <w:szCs w:val="18"/>
          <w:lang w:eastAsia="ko-KR"/>
        </w:rPr>
        <w:t xml:space="preserve">언어, </w:t>
      </w:r>
      <w:r w:rsidR="00F51CC5" w:rsidRPr="001D0AE9">
        <w:rPr>
          <w:rFonts w:ascii="조선신명조" w:eastAsia="조선신명조" w:hAnsi="맑은 고딕" w:cs="맑은 고딕"/>
          <w:sz w:val="18"/>
          <w:szCs w:val="18"/>
          <w:lang w:eastAsia="ko-KR"/>
        </w:rPr>
        <w:t xml:space="preserve">도메인, 요약 길이, 참조 요약의 수 등에 따라 매우 달라지므로 절대적 </w:t>
      </w:r>
      <w:proofErr w:type="spellStart"/>
      <w:r w:rsidR="00F51CC5" w:rsidRPr="001D0AE9">
        <w:rPr>
          <w:rFonts w:ascii="조선신명조" w:eastAsia="조선신명조" w:hAnsi="맑은 고딕" w:cs="맑은 고딕"/>
          <w:sz w:val="18"/>
          <w:szCs w:val="18"/>
          <w:lang w:eastAsia="ko-KR"/>
        </w:rPr>
        <w:t>기준이라기보다는</w:t>
      </w:r>
      <w:proofErr w:type="spellEnd"/>
      <w:r w:rsidR="00F51CC5" w:rsidRPr="001D0AE9">
        <w:rPr>
          <w:rFonts w:ascii="조선신명조" w:eastAsia="조선신명조" w:hAnsi="맑은 고딕" w:cs="맑은 고딕"/>
          <w:sz w:val="18"/>
          <w:szCs w:val="18"/>
          <w:lang w:eastAsia="ko-KR"/>
        </w:rPr>
        <w:t xml:space="preserve"> 비교 맥락에서 참고하는 지침으로 활용된다.</w:t>
      </w:r>
      <w:r w:rsidR="00F51CC5">
        <w:rPr>
          <w:rFonts w:ascii="조선신명조" w:eastAsia="조선신명조" w:hAnsi="맑은 고딕" w:cs="맑은 고딕" w:hint="eastAsia"/>
          <w:sz w:val="18"/>
          <w:szCs w:val="18"/>
          <w:lang w:eastAsia="ko-KR"/>
        </w:rPr>
        <w:t xml:space="preserve"> </w:t>
      </w:r>
      <w:r w:rsidRPr="004140DA">
        <w:rPr>
          <w:rFonts w:ascii="조선신명조" w:eastAsia="조선신명조" w:hAnsi="맑은 고딕" w:cs="맑은 고딕"/>
          <w:sz w:val="18"/>
          <w:szCs w:val="18"/>
          <w:lang w:eastAsia="ko-KR"/>
        </w:rPr>
        <w:t>이 지표들이 높은 점수를 기록한 모델은 문맥을 잘 보존하면서도 원문 내용을 간결하게 요약할 수 있음을 시사한다.</w:t>
      </w:r>
    </w:p>
    <w:p w14:paraId="734DC0FC" w14:textId="40BA522C" w:rsidR="00BB1A29" w:rsidRPr="00AD713B" w:rsidRDefault="00BB1A29" w:rsidP="00AD713B">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BB1A29">
        <w:rPr>
          <w:rFonts w:ascii="조선신명조" w:eastAsia="조선신명조" w:hAnsi="맑은 고딕" w:cs="맑은 고딕" w:hint="eastAsia"/>
          <w:sz w:val="18"/>
          <w:szCs w:val="18"/>
          <w:lang w:eastAsia="ko-KR"/>
        </w:rPr>
        <w:t>감성</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분석은</w:t>
      </w:r>
      <w:r w:rsidRPr="00BB1A29">
        <w:rPr>
          <w:rFonts w:ascii="조선신명조" w:eastAsia="조선신명조" w:hAnsi="맑은 고딕" w:cs="맑은 고딕"/>
          <w:sz w:val="18"/>
          <w:szCs w:val="18"/>
          <w:lang w:eastAsia="ko-KR"/>
        </w:rPr>
        <w:t xml:space="preserve"> GPT-4o-mini </w:t>
      </w:r>
      <w:r w:rsidRPr="00BB1A29">
        <w:rPr>
          <w:rFonts w:ascii="조선신명조" w:eastAsia="조선신명조" w:hAnsi="맑은 고딕" w:cs="맑은 고딕" w:hint="eastAsia"/>
          <w:sz w:val="18"/>
          <w:szCs w:val="18"/>
          <w:lang w:eastAsia="ko-KR"/>
        </w:rPr>
        <w:t>기반의</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대형</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언어</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모델</w:t>
      </w:r>
      <w:r w:rsidRPr="00BB1A29">
        <w:rPr>
          <w:rFonts w:ascii="조선신명조" w:eastAsia="조선신명조" w:hAnsi="맑은 고딕" w:cs="맑은 고딕"/>
          <w:sz w:val="18"/>
          <w:szCs w:val="18"/>
          <w:lang w:eastAsia="ko-KR"/>
        </w:rPr>
        <w:t>(LLM)</w:t>
      </w:r>
      <w:r w:rsidRPr="00BB1A29">
        <w:rPr>
          <w:rFonts w:ascii="조선신명조" w:eastAsia="조선신명조" w:hAnsi="맑은 고딕" w:cs="맑은 고딕" w:hint="eastAsia"/>
          <w:sz w:val="18"/>
          <w:szCs w:val="18"/>
          <w:lang w:eastAsia="ko-KR"/>
        </w:rPr>
        <w:t>을</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활용한</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프롬프트</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분류</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방식으로</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수행되었으며</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감성</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라벨</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체계는</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환율</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변동의</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금융적</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맥락을</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반영하여</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정의되었다</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긍정적인</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감성은</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원</w:t>
      </w:r>
      <w:r w:rsidRPr="00BB1A29">
        <w:rPr>
          <w:rFonts w:ascii="조선신명조" w:eastAsia="조선신명조" w:hAnsi="맑은 고딕" w:cs="맑은 고딕"/>
          <w:sz w:val="18"/>
          <w:szCs w:val="18"/>
          <w:lang w:eastAsia="ko-KR"/>
        </w:rPr>
        <w:t>/</w:t>
      </w:r>
      <w:r w:rsidRPr="00BB1A29">
        <w:rPr>
          <w:rFonts w:ascii="조선신명조" w:eastAsia="조선신명조" w:hAnsi="맑은 고딕" w:cs="맑은 고딕" w:hint="eastAsia"/>
          <w:sz w:val="18"/>
          <w:szCs w:val="18"/>
          <w:lang w:eastAsia="ko-KR"/>
        </w:rPr>
        <w:t>달러</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환율</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하락</w:t>
      </w:r>
      <w:r w:rsidRPr="00BB1A29">
        <w:rPr>
          <w:rFonts w:ascii="조선신명조" w:eastAsia="조선신명조" w:hAnsi="맑은 고딕" w:cs="맑은 고딕"/>
          <w:sz w:val="18"/>
          <w:szCs w:val="18"/>
          <w:lang w:eastAsia="ko-KR"/>
        </w:rPr>
        <w:t>(</w:t>
      </w:r>
      <w:r w:rsidRPr="00BB1A29">
        <w:rPr>
          <w:rFonts w:ascii="조선신명조" w:eastAsia="조선신명조" w:hAnsi="맑은 고딕" w:cs="맑은 고딕" w:hint="eastAsia"/>
          <w:sz w:val="18"/>
          <w:szCs w:val="18"/>
          <w:lang w:eastAsia="ko-KR"/>
        </w:rPr>
        <w:t>원화</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강세</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위험</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선호</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확대</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완화적</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환경을</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의미하며</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부정적인</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감성은</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환율</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상승</w:t>
      </w:r>
      <w:r w:rsidRPr="00BB1A29">
        <w:rPr>
          <w:rFonts w:ascii="조선신명조" w:eastAsia="조선신명조" w:hAnsi="맑은 고딕" w:cs="맑은 고딕"/>
          <w:sz w:val="18"/>
          <w:szCs w:val="18"/>
          <w:lang w:eastAsia="ko-KR"/>
        </w:rPr>
        <w:t>(</w:t>
      </w:r>
      <w:r w:rsidRPr="00BB1A29">
        <w:rPr>
          <w:rFonts w:ascii="조선신명조" w:eastAsia="조선신명조" w:hAnsi="맑은 고딕" w:cs="맑은 고딕" w:hint="eastAsia"/>
          <w:sz w:val="18"/>
          <w:szCs w:val="18"/>
          <w:lang w:eastAsia="ko-KR"/>
        </w:rPr>
        <w:t>원화</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약세</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위험</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회피</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확대</w:t>
      </w:r>
      <w:r w:rsidRPr="00BB1A29">
        <w:rPr>
          <w:rFonts w:ascii="조선신명조" w:eastAsia="조선신명조" w:hAnsi="맑은 고딕" w:cs="맑은 고딕"/>
          <w:sz w:val="18"/>
          <w:szCs w:val="18"/>
          <w:lang w:eastAsia="ko-KR"/>
        </w:rPr>
        <w:t xml:space="preserve">, </w:t>
      </w:r>
      <w:proofErr w:type="spellStart"/>
      <w:r w:rsidRPr="00BB1A29">
        <w:rPr>
          <w:rFonts w:ascii="조선신명조" w:eastAsia="조선신명조" w:hAnsi="맑은 고딕" w:cs="맑은 고딕" w:hint="eastAsia"/>
          <w:sz w:val="18"/>
          <w:szCs w:val="18"/>
          <w:lang w:eastAsia="ko-KR"/>
        </w:rPr>
        <w:t>긴축적</w:t>
      </w:r>
      <w:proofErr w:type="spellEnd"/>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환경을</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의미한다</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중립</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감성은</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환율</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방향에</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대한</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명확한</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판단이</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어려운</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경우를</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나타낸다</w:t>
      </w:r>
      <w:r w:rsidRPr="00BB1A29">
        <w:rPr>
          <w:rFonts w:ascii="조선신명조" w:eastAsia="조선신명조" w:hAnsi="맑은 고딕" w:cs="맑은 고딕"/>
          <w:sz w:val="18"/>
          <w:szCs w:val="18"/>
          <w:lang w:eastAsia="ko-KR"/>
        </w:rPr>
        <w:t>. GPT-4o-mini</w:t>
      </w:r>
      <w:r w:rsidRPr="00BB1A29">
        <w:rPr>
          <w:rFonts w:ascii="조선신명조" w:eastAsia="조선신명조" w:hAnsi="맑은 고딕" w:cs="맑은 고딕" w:hint="eastAsia"/>
          <w:sz w:val="18"/>
          <w:szCs w:val="18"/>
          <w:lang w:eastAsia="ko-KR"/>
        </w:rPr>
        <w:t>에는</w:t>
      </w:r>
      <w:r w:rsidRPr="00BB1A29">
        <w:rPr>
          <w:rFonts w:ascii="조선신명조" w:eastAsia="조선신명조" w:hAnsi="맑은 고딕" w:cs="맑은 고딕"/>
          <w:sz w:val="18"/>
          <w:szCs w:val="18"/>
          <w:lang w:eastAsia="ko-KR"/>
        </w:rPr>
        <w:t xml:space="preserve"> few-shot </w:t>
      </w:r>
      <w:r w:rsidRPr="00BB1A29">
        <w:rPr>
          <w:rFonts w:ascii="조선신명조" w:eastAsia="조선신명조" w:hAnsi="맑은 고딕" w:cs="맑은 고딕" w:hint="eastAsia"/>
          <w:sz w:val="18"/>
          <w:szCs w:val="18"/>
          <w:lang w:eastAsia="ko-KR"/>
        </w:rPr>
        <w:t>프롬프트</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튜닝을</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적용하여</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별도의</w:t>
      </w:r>
      <w:r w:rsidRPr="00BB1A29">
        <w:rPr>
          <w:rFonts w:ascii="조선신명조" w:eastAsia="조선신명조" w:hAnsi="맑은 고딕" w:cs="맑은 고딕"/>
          <w:sz w:val="18"/>
          <w:szCs w:val="18"/>
          <w:lang w:eastAsia="ko-KR"/>
        </w:rPr>
        <w:t xml:space="preserve"> </w:t>
      </w:r>
      <w:proofErr w:type="spellStart"/>
      <w:r w:rsidRPr="00BB1A29">
        <w:rPr>
          <w:rFonts w:ascii="조선신명조" w:eastAsia="조선신명조" w:hAnsi="맑은 고딕" w:cs="맑은 고딕" w:hint="eastAsia"/>
          <w:sz w:val="18"/>
          <w:szCs w:val="18"/>
          <w:lang w:eastAsia="ko-KR"/>
        </w:rPr>
        <w:t>파인튜닝</w:t>
      </w:r>
      <w:proofErr w:type="spellEnd"/>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없이</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금융</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문맥에</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특화된</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감성</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분류가</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가능하도록</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하였다</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분류</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결과는</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긍정</w:t>
      </w:r>
      <w:r w:rsidRPr="00BB1A29">
        <w:rPr>
          <w:rFonts w:ascii="조선신명조" w:eastAsia="조선신명조" w:hAnsi="맑은 고딕" w:cs="맑은 고딕"/>
          <w:sz w:val="18"/>
          <w:szCs w:val="18"/>
          <w:lang w:eastAsia="ko-KR"/>
        </w:rPr>
        <w:t xml:space="preserve">=+1, </w:t>
      </w:r>
      <w:r w:rsidRPr="00BB1A29">
        <w:rPr>
          <w:rFonts w:ascii="조선신명조" w:eastAsia="조선신명조" w:hAnsi="맑은 고딕" w:cs="맑은 고딕" w:hint="eastAsia"/>
          <w:sz w:val="18"/>
          <w:szCs w:val="18"/>
          <w:lang w:eastAsia="ko-KR"/>
        </w:rPr>
        <w:t>중립</w:t>
      </w:r>
      <w:r w:rsidRPr="00BB1A29">
        <w:rPr>
          <w:rFonts w:ascii="조선신명조" w:eastAsia="조선신명조" w:hAnsi="맑은 고딕" w:cs="맑은 고딕"/>
          <w:sz w:val="18"/>
          <w:szCs w:val="18"/>
          <w:lang w:eastAsia="ko-KR"/>
        </w:rPr>
        <w:t xml:space="preserve">=0, </w:t>
      </w:r>
      <w:r w:rsidRPr="00BB1A29">
        <w:rPr>
          <w:rFonts w:ascii="조선신명조" w:eastAsia="조선신명조" w:hAnsi="맑은 고딕" w:cs="맑은 고딕" w:hint="eastAsia"/>
          <w:sz w:val="18"/>
          <w:szCs w:val="18"/>
          <w:lang w:eastAsia="ko-KR"/>
        </w:rPr>
        <w:t>부정</w:t>
      </w:r>
      <w:r w:rsidRPr="00BB1A29">
        <w:rPr>
          <w:rFonts w:ascii="조선신명조" w:eastAsia="조선신명조" w:hAnsi="맑은 고딕" w:cs="맑은 고딕"/>
          <w:sz w:val="18"/>
          <w:szCs w:val="18"/>
          <w:lang w:eastAsia="ko-KR"/>
        </w:rPr>
        <w:t>=-1</w:t>
      </w:r>
      <w:r w:rsidRPr="00BB1A29">
        <w:rPr>
          <w:rFonts w:ascii="조선신명조" w:eastAsia="조선신명조" w:hAnsi="맑은 고딕" w:cs="맑은 고딕" w:hint="eastAsia"/>
          <w:sz w:val="18"/>
          <w:szCs w:val="18"/>
          <w:lang w:eastAsia="ko-KR"/>
        </w:rPr>
        <w:t>로</w:t>
      </w:r>
      <w:r w:rsidRPr="00BB1A29">
        <w:rPr>
          <w:rFonts w:ascii="조선신명조" w:eastAsia="조선신명조" w:hAnsi="맑은 고딕" w:cs="맑은 고딕"/>
          <w:sz w:val="18"/>
          <w:szCs w:val="18"/>
          <w:lang w:eastAsia="ko-KR"/>
        </w:rPr>
        <w:t xml:space="preserve"> </w:t>
      </w:r>
      <w:proofErr w:type="spellStart"/>
      <w:r w:rsidRPr="00BB1A29">
        <w:rPr>
          <w:rFonts w:ascii="조선신명조" w:eastAsia="조선신명조" w:hAnsi="맑은 고딕" w:cs="맑은 고딕" w:hint="eastAsia"/>
          <w:sz w:val="18"/>
          <w:szCs w:val="18"/>
          <w:lang w:eastAsia="ko-KR"/>
        </w:rPr>
        <w:t>수치화하였으며</w:t>
      </w:r>
      <w:proofErr w:type="spellEnd"/>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이를</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기반으로</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날짜별</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평균</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감성</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점수를</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산출하여</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일별</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감성</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지표</w:t>
      </w:r>
      <w:r w:rsidRPr="00BB1A29">
        <w:rPr>
          <w:rFonts w:ascii="조선신명조" w:eastAsia="조선신명조" w:hAnsi="맑은 고딕" w:cs="맑은 고딕"/>
          <w:sz w:val="18"/>
          <w:szCs w:val="18"/>
          <w:lang w:eastAsia="ko-KR"/>
        </w:rPr>
        <w:t>(daily sentiment index)</w:t>
      </w:r>
      <w:r w:rsidRPr="00BB1A29">
        <w:rPr>
          <w:rFonts w:ascii="조선신명조" w:eastAsia="조선신명조" w:hAnsi="맑은 고딕" w:cs="맑은 고딕" w:hint="eastAsia"/>
          <w:sz w:val="18"/>
          <w:szCs w:val="18"/>
          <w:lang w:eastAsia="ko-KR"/>
        </w:rPr>
        <w:t>를</w:t>
      </w:r>
      <w:r w:rsidRPr="00BB1A29">
        <w:rPr>
          <w:rFonts w:ascii="조선신명조" w:eastAsia="조선신명조" w:hAnsi="맑은 고딕" w:cs="맑은 고딕"/>
          <w:sz w:val="18"/>
          <w:szCs w:val="18"/>
          <w:lang w:eastAsia="ko-KR"/>
        </w:rPr>
        <w:t xml:space="preserve"> </w:t>
      </w:r>
      <w:r w:rsidRPr="00BB1A29">
        <w:rPr>
          <w:rFonts w:ascii="조선신명조" w:eastAsia="조선신명조" w:hAnsi="맑은 고딕" w:cs="맑은 고딕" w:hint="eastAsia"/>
          <w:sz w:val="18"/>
          <w:szCs w:val="18"/>
          <w:lang w:eastAsia="ko-KR"/>
        </w:rPr>
        <w:t>구축하였다</w:t>
      </w:r>
      <w:r w:rsidRPr="00BB1A29">
        <w:rPr>
          <w:rFonts w:ascii="조선신명조" w:eastAsia="조선신명조" w:hAnsi="맑은 고딕" w:cs="맑은 고딕"/>
          <w:sz w:val="18"/>
          <w:szCs w:val="18"/>
          <w:lang w:eastAsia="ko-KR"/>
        </w:rPr>
        <w:t>.</w:t>
      </w:r>
    </w:p>
    <w:p w14:paraId="62ABAC3C" w14:textId="13F2EC80" w:rsidR="002E4934" w:rsidRPr="00AD713B" w:rsidRDefault="002E4934" w:rsidP="00AD713B">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2E4934">
        <w:rPr>
          <w:rFonts w:ascii="조선신명조" w:eastAsia="조선신명조" w:hAnsi="맑은 고딕" w:cs="맑은 고딕"/>
          <w:sz w:val="18"/>
          <w:szCs w:val="18"/>
          <w:lang w:eastAsia="ko-KR"/>
        </w:rPr>
        <w:t>분석의 세분화를 위해 뉴스의 환율 관련성을 기준으로 세 가지 일별 변수 세트를 생성하였다: (1) 직접적인 환율 뉴스의 일별 평균 감성 점수 및 기사 수, (2) 간접적인 환율 뉴스의 일별 평균 감성 점수 및 기사 수, (3) 두 범주를 모두 포함한 전체 뉴스의 일별 감성 점수 및 기사 수. 이러한 세분화된 감성 지표는 후속 환율 예측 모델의 중요한 입력 변수로 활용되었다.</w:t>
      </w:r>
    </w:p>
    <w:p w14:paraId="249E737C" w14:textId="5E69A120" w:rsidR="00AE63F9" w:rsidRPr="00AD713B" w:rsidRDefault="00AE63F9" w:rsidP="00B735C0">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p>
    <w:p w14:paraId="27993E83" w14:textId="73CF0FFA" w:rsidR="00AE63F9" w:rsidRDefault="00AE63F9" w:rsidP="00D42318">
      <w:pPr>
        <w:pBdr>
          <w:top w:val="nil"/>
          <w:left w:val="nil"/>
          <w:bottom w:val="nil"/>
          <w:right w:val="nil"/>
          <w:between w:val="nil"/>
        </w:pBdr>
        <w:spacing w:before="53" w:line="252" w:lineRule="auto"/>
        <w:jc w:val="both"/>
        <w:rPr>
          <w:rFonts w:ascii="조선신명조" w:eastAsia="조선신명조" w:hAnsi="맑은 고딕" w:cs="맑은 고딕"/>
          <w:sz w:val="18"/>
          <w:szCs w:val="18"/>
          <w:lang w:eastAsia="ko-KR"/>
        </w:rPr>
      </w:pPr>
      <w:r>
        <w:rPr>
          <w:rFonts w:ascii="조선신명조" w:eastAsia="조선신명조" w:hAnsi="맑은 고딕" w:cs="맑은 고딕" w:hint="eastAsia"/>
          <w:lang w:eastAsia="ko-KR"/>
        </w:rPr>
        <w:t xml:space="preserve">4. 데이터 </w:t>
      </w:r>
      <w:proofErr w:type="spellStart"/>
      <w:r>
        <w:rPr>
          <w:rFonts w:ascii="조선신명조" w:eastAsia="조선신명조" w:hAnsi="맑은 고딕" w:cs="맑은 고딕" w:hint="eastAsia"/>
          <w:lang w:eastAsia="ko-KR"/>
        </w:rPr>
        <w:t>전처리</w:t>
      </w:r>
      <w:proofErr w:type="spellEnd"/>
      <w:r w:rsidR="005705A7">
        <w:rPr>
          <w:rFonts w:ascii="조선신명조" w:eastAsia="조선신명조" w:hAnsi="맑은 고딕" w:cs="맑은 고딕" w:hint="eastAsia"/>
          <w:lang w:eastAsia="ko-KR"/>
        </w:rPr>
        <w:t xml:space="preserve"> 및 통계량</w:t>
      </w:r>
    </w:p>
    <w:p w14:paraId="616AC9FA" w14:textId="77777777" w:rsidR="00AE63F9" w:rsidRDefault="00AE63F9" w:rsidP="00B735C0">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p>
    <w:p w14:paraId="7D9A122C" w14:textId="77777777" w:rsidR="00232534" w:rsidRDefault="005D0E0D" w:rsidP="00772740">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5D0E0D">
        <w:rPr>
          <w:rFonts w:ascii="조선신명조" w:eastAsia="조선신명조" w:hAnsi="맑은 고딕" w:cs="맑은 고딕" w:hint="eastAsia"/>
          <w:sz w:val="18"/>
          <w:szCs w:val="18"/>
          <w:lang w:eastAsia="ko-KR"/>
        </w:rPr>
        <w:t>결과적으로</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본</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연구는</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거시경제</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지표</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금융시장</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지표</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원자재</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가격</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리스크</w:t>
      </w:r>
      <w:r w:rsidRPr="005D0E0D">
        <w:rPr>
          <w:rFonts w:ascii="조선신명조" w:eastAsia="조선신명조" w:hAnsi="맑은 고딕" w:cs="맑은 고딕"/>
          <w:sz w:val="18"/>
          <w:szCs w:val="18"/>
          <w:lang w:eastAsia="ko-KR"/>
        </w:rPr>
        <w:t xml:space="preserve"> </w:t>
      </w:r>
      <w:proofErr w:type="spellStart"/>
      <w:r w:rsidRPr="005D0E0D">
        <w:rPr>
          <w:rFonts w:ascii="조선신명조" w:eastAsia="조선신명조" w:hAnsi="맑은 고딕" w:cs="맑은 고딕" w:hint="eastAsia"/>
          <w:sz w:val="18"/>
          <w:szCs w:val="18"/>
          <w:lang w:eastAsia="ko-KR"/>
        </w:rPr>
        <w:t>변수뿐만</w:t>
      </w:r>
      <w:proofErr w:type="spellEnd"/>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아니라</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이벤트</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기반</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변수와</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뉴스</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및</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댓글</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감성</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지표까지</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포괄하여</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환율</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변동의</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구조적</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요인과</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단기</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시장</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심리</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요인을</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동시에</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고려하는</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통합적</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예측</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프레임워크를</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구축하고자</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하였다</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이</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연구는</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기존의</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전통적인</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예측</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변수들과</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함께</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사건</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기반의</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리스크</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및</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심리적</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충격을</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반영하는</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새로운</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변수를</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도입함으로써</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예측</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성능을</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향상시키는</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것을</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목표로</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한다</w:t>
      </w:r>
      <w:r w:rsidRPr="005D0E0D">
        <w:rPr>
          <w:rFonts w:ascii="조선신명조" w:eastAsia="조선신명조" w:hAnsi="맑은 고딕" w:cs="맑은 고딕"/>
          <w:sz w:val="18"/>
          <w:szCs w:val="18"/>
          <w:lang w:eastAsia="ko-KR"/>
        </w:rPr>
        <w:t xml:space="preserve">. </w:t>
      </w:r>
    </w:p>
    <w:p w14:paraId="349B9506" w14:textId="77777777" w:rsidR="00A822D3" w:rsidRDefault="005D0E0D" w:rsidP="00772740">
      <w:pPr>
        <w:pBdr>
          <w:top w:val="nil"/>
          <w:left w:val="nil"/>
          <w:bottom w:val="nil"/>
          <w:right w:val="nil"/>
          <w:between w:val="nil"/>
        </w:pBdr>
        <w:spacing w:before="53" w:line="252" w:lineRule="auto"/>
        <w:ind w:firstLineChars="100" w:firstLine="180"/>
        <w:jc w:val="both"/>
        <w:rPr>
          <w:rFonts w:eastAsiaTheme="minorEastAsia"/>
          <w:lang w:eastAsia="ko-KR"/>
        </w:rPr>
      </w:pPr>
      <w:r w:rsidRPr="005D0E0D">
        <w:rPr>
          <w:rFonts w:ascii="조선신명조" w:eastAsia="조선신명조" w:hAnsi="맑은 고딕" w:cs="맑은 고딕"/>
          <w:sz w:val="18"/>
          <w:szCs w:val="18"/>
          <w:lang w:eastAsia="ko-KR"/>
        </w:rPr>
        <w:t>&lt;</w:t>
      </w:r>
      <w:r w:rsidRPr="005D0E0D">
        <w:rPr>
          <w:rFonts w:ascii="조선신명조" w:eastAsia="조선신명조" w:hAnsi="맑은 고딕" w:cs="맑은 고딕" w:hint="eastAsia"/>
          <w:sz w:val="18"/>
          <w:szCs w:val="18"/>
          <w:lang w:eastAsia="ko-KR"/>
        </w:rPr>
        <w:t>표</w:t>
      </w:r>
      <w:r w:rsidRPr="005D0E0D">
        <w:rPr>
          <w:rFonts w:ascii="조선신명조" w:eastAsia="조선신명조" w:hAnsi="맑은 고딕" w:cs="맑은 고딕"/>
          <w:sz w:val="18"/>
          <w:szCs w:val="18"/>
          <w:lang w:eastAsia="ko-KR"/>
        </w:rPr>
        <w:t xml:space="preserve"> 3&gt;</w:t>
      </w:r>
      <w:r w:rsidRPr="005D0E0D">
        <w:rPr>
          <w:rFonts w:ascii="조선신명조" w:eastAsia="조선신명조" w:hAnsi="맑은 고딕" w:cs="맑은 고딕" w:hint="eastAsia"/>
          <w:sz w:val="18"/>
          <w:szCs w:val="18"/>
          <w:lang w:eastAsia="ko-KR"/>
        </w:rPr>
        <w:t>은</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본</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연구에서</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사용된</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주요</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데이터를</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요약한</w:t>
      </w:r>
      <w:r w:rsidRPr="005D0E0D">
        <w:rPr>
          <w:rFonts w:ascii="조선신명조" w:eastAsia="조선신명조" w:hAnsi="맑은 고딕" w:cs="맑은 고딕"/>
          <w:sz w:val="18"/>
          <w:szCs w:val="18"/>
          <w:lang w:eastAsia="ko-KR"/>
        </w:rPr>
        <w:t xml:space="preserve"> </w:t>
      </w:r>
      <w:r w:rsidRPr="005D0E0D">
        <w:rPr>
          <w:rFonts w:ascii="조선신명조" w:eastAsia="조선신명조" w:hAnsi="맑은 고딕" w:cs="맑은 고딕" w:hint="eastAsia"/>
          <w:sz w:val="18"/>
          <w:szCs w:val="18"/>
          <w:lang w:eastAsia="ko-KR"/>
        </w:rPr>
        <w:t>것이다</w:t>
      </w:r>
      <w:r w:rsidRPr="005D0E0D">
        <w:rPr>
          <w:rFonts w:ascii="조선신명조" w:eastAsia="조선신명조" w:hAnsi="맑은 고딕" w:cs="맑은 고딕"/>
          <w:sz w:val="18"/>
          <w:szCs w:val="18"/>
          <w:lang w:eastAsia="ko-KR"/>
        </w:rPr>
        <w:t>.</w:t>
      </w:r>
      <w:r w:rsidR="00232534">
        <w:rPr>
          <w:rFonts w:ascii="조선신명조" w:eastAsia="조선신명조" w:hAnsi="맑은 고딕" w:cs="맑은 고딕" w:hint="eastAsia"/>
          <w:sz w:val="18"/>
          <w:szCs w:val="18"/>
          <w:lang w:eastAsia="ko-KR"/>
        </w:rPr>
        <w:t xml:space="preserve"> </w:t>
      </w:r>
      <w:r w:rsidR="00232534" w:rsidRPr="00232534">
        <w:rPr>
          <w:rFonts w:ascii="조선신명조" w:eastAsia="조선신명조" w:hAnsi="맑은 고딕" w:cs="맑은 고딕" w:hint="eastAsia"/>
          <w:sz w:val="18"/>
          <w:szCs w:val="18"/>
          <w:lang w:eastAsia="ko-KR"/>
        </w:rPr>
        <w:t>목표변수인</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원</w:t>
      </w:r>
      <w:r w:rsidR="00232534" w:rsidRPr="00232534">
        <w:rPr>
          <w:rFonts w:ascii="조선신명조" w:eastAsia="조선신명조" w:hAnsi="맑은 고딕" w:cs="맑은 고딕"/>
          <w:sz w:val="18"/>
          <w:szCs w:val="18"/>
          <w:lang w:eastAsia="ko-KR"/>
        </w:rPr>
        <w:t>/</w:t>
      </w:r>
      <w:r w:rsidR="00232534" w:rsidRPr="00232534">
        <w:rPr>
          <w:rFonts w:ascii="조선신명조" w:eastAsia="조선신명조" w:hAnsi="맑은 고딕" w:cs="맑은 고딕" w:hint="eastAsia"/>
          <w:sz w:val="18"/>
          <w:szCs w:val="18"/>
          <w:lang w:eastAsia="ko-KR"/>
        </w:rPr>
        <w:t>달러</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환율</w:t>
      </w:r>
      <w:r w:rsidR="00232534" w:rsidRPr="00232534">
        <w:rPr>
          <w:rFonts w:ascii="조선신명조" w:eastAsia="조선신명조" w:hAnsi="맑은 고딕" w:cs="맑은 고딕"/>
          <w:sz w:val="18"/>
          <w:szCs w:val="18"/>
          <w:lang w:eastAsia="ko-KR"/>
        </w:rPr>
        <w:t>(KRW/USD)</w:t>
      </w:r>
      <w:r w:rsidR="00232534" w:rsidRPr="00232534">
        <w:rPr>
          <w:rFonts w:ascii="조선신명조" w:eastAsia="조선신명조" w:hAnsi="맑은 고딕" w:cs="맑은 고딕" w:hint="eastAsia"/>
          <w:sz w:val="18"/>
          <w:szCs w:val="18"/>
          <w:lang w:eastAsia="ko-KR"/>
        </w:rPr>
        <w:t>을</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중심으로</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교차환율</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국내외</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주식지수</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원자재</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거시지표</w:t>
      </w:r>
      <w:r w:rsidR="00232534" w:rsidRPr="00232534">
        <w:rPr>
          <w:rFonts w:ascii="조선신명조" w:eastAsia="조선신명조" w:hAnsi="맑은 고딕" w:cs="맑은 고딕"/>
          <w:sz w:val="18"/>
          <w:szCs w:val="18"/>
          <w:lang w:eastAsia="ko-KR"/>
        </w:rPr>
        <w:t xml:space="preserve">, </w:t>
      </w:r>
      <w:proofErr w:type="spellStart"/>
      <w:r w:rsidR="00232534" w:rsidRPr="00232534">
        <w:rPr>
          <w:rFonts w:ascii="조선신명조" w:eastAsia="조선신명조" w:hAnsi="맑은 고딕" w:cs="맑은 고딕" w:hint="eastAsia"/>
          <w:sz w:val="18"/>
          <w:szCs w:val="18"/>
          <w:lang w:eastAsia="ko-KR"/>
        </w:rPr>
        <w:t>리스크지표</w:t>
      </w:r>
      <w:proofErr w:type="spellEnd"/>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그리고</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사건</w:t>
      </w:r>
      <w:r w:rsidR="00CA4BD5">
        <w:rPr>
          <w:rFonts w:ascii="조선신명조" w:eastAsia="조선신명조" w:hAnsi="맑은 고딕" w:cs="맑은 고딕" w:hint="eastAsia"/>
          <w:sz w:val="18"/>
          <w:szCs w:val="18"/>
          <w:lang w:eastAsia="ko-KR"/>
        </w:rPr>
        <w:t xml:space="preserve">과 </w:t>
      </w:r>
      <w:r w:rsidR="00232534" w:rsidRPr="00232534">
        <w:rPr>
          <w:rFonts w:ascii="조선신명조" w:eastAsia="조선신명조" w:hAnsi="맑은 고딕" w:cs="맑은 고딕" w:hint="eastAsia"/>
          <w:sz w:val="18"/>
          <w:szCs w:val="18"/>
          <w:lang w:eastAsia="ko-KR"/>
        </w:rPr>
        <w:t>심리를</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측정하는</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이벤트</w:t>
      </w:r>
      <w:r w:rsidR="00CA4BD5">
        <w:rPr>
          <w:rFonts w:ascii="조선신명조" w:eastAsia="조선신명조" w:hAnsi="맑은 고딕" w:cs="맑은 고딕" w:hint="eastAsia"/>
          <w:sz w:val="18"/>
          <w:szCs w:val="18"/>
          <w:lang w:eastAsia="ko-KR"/>
        </w:rPr>
        <w:t xml:space="preserve">와 </w:t>
      </w:r>
      <w:r w:rsidR="00232534" w:rsidRPr="00232534">
        <w:rPr>
          <w:rFonts w:ascii="조선신명조" w:eastAsia="조선신명조" w:hAnsi="맑은 고딕" w:cs="맑은 고딕" w:hint="eastAsia"/>
          <w:sz w:val="18"/>
          <w:szCs w:val="18"/>
          <w:lang w:eastAsia="ko-KR"/>
        </w:rPr>
        <w:t>감정</w:t>
      </w:r>
      <w:r w:rsidR="00232534" w:rsidRPr="00232534">
        <w:rPr>
          <w:rFonts w:ascii="조선신명조" w:eastAsia="조선신명조" w:hAnsi="맑은 고딕" w:cs="맑은 고딕"/>
          <w:sz w:val="18"/>
          <w:szCs w:val="18"/>
          <w:lang w:eastAsia="ko-KR"/>
        </w:rPr>
        <w:t>(</w:t>
      </w:r>
      <w:r w:rsidR="00232534" w:rsidRPr="00232534">
        <w:rPr>
          <w:rFonts w:ascii="조선신명조" w:eastAsia="조선신명조" w:hAnsi="맑은 고딕" w:cs="맑은 고딕" w:hint="eastAsia"/>
          <w:sz w:val="18"/>
          <w:szCs w:val="18"/>
          <w:lang w:eastAsia="ko-KR"/>
        </w:rPr>
        <w:t>네이버</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뉴스</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정보까지</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총</w:t>
      </w:r>
      <w:r w:rsidR="00232534" w:rsidRPr="00232534">
        <w:rPr>
          <w:rFonts w:ascii="조선신명조" w:eastAsia="조선신명조" w:hAnsi="맑은 고딕" w:cs="맑은 고딕"/>
          <w:sz w:val="18"/>
          <w:szCs w:val="18"/>
          <w:lang w:eastAsia="ko-KR"/>
        </w:rPr>
        <w:t xml:space="preserve"> 8</w:t>
      </w:r>
      <w:r w:rsidR="00232534" w:rsidRPr="00232534">
        <w:rPr>
          <w:rFonts w:ascii="조선신명조" w:eastAsia="조선신명조" w:hAnsi="맑은 고딕" w:cs="맑은 고딕" w:hint="eastAsia"/>
          <w:sz w:val="18"/>
          <w:szCs w:val="18"/>
          <w:lang w:eastAsia="ko-KR"/>
        </w:rPr>
        <w:t>개</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블록으로</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구성하였다</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월</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단위로</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제공되는</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거시지표는</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발표</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기준을</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반영한</w:t>
      </w:r>
      <w:r w:rsidR="00232534" w:rsidRPr="00232534">
        <w:rPr>
          <w:rFonts w:ascii="조선신명조" w:eastAsia="조선신명조" w:hAnsi="맑은 고딕" w:cs="맑은 고딕"/>
          <w:sz w:val="18"/>
          <w:szCs w:val="18"/>
          <w:lang w:eastAsia="ko-KR"/>
        </w:rPr>
        <w:t xml:space="preserve"> </w:t>
      </w:r>
      <w:proofErr w:type="spellStart"/>
      <w:r w:rsidR="00232534" w:rsidRPr="00232534">
        <w:rPr>
          <w:rFonts w:ascii="조선신명조" w:eastAsia="조선신명조" w:hAnsi="맑은 고딕" w:cs="맑은 고딕" w:hint="eastAsia"/>
          <w:sz w:val="18"/>
          <w:szCs w:val="18"/>
          <w:lang w:eastAsia="ko-KR"/>
        </w:rPr>
        <w:t>대표값으로</w:t>
      </w:r>
      <w:proofErr w:type="spellEnd"/>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일</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단위</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프레임에</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확장하여</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모든</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변수가</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일</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단위</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시점에서</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일관되게</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모델에</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투입되도록</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동기화하였다</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이와</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같은</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구성은</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환율을</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움직이는</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구조적</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요인과</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단기</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심리</w:t>
      </w:r>
      <w:r w:rsidR="00CD6A18">
        <w:rPr>
          <w:rFonts w:ascii="조선신명조" w:eastAsia="조선신명조" w:hAnsi="맑은 고딕" w:cs="맑은 고딕" w:hint="eastAsia"/>
          <w:sz w:val="18"/>
          <w:szCs w:val="18"/>
          <w:lang w:eastAsia="ko-KR"/>
        </w:rPr>
        <w:t xml:space="preserve">와 </w:t>
      </w:r>
      <w:r w:rsidR="00232534" w:rsidRPr="00232534">
        <w:rPr>
          <w:rFonts w:ascii="조선신명조" w:eastAsia="조선신명조" w:hAnsi="맑은 고딕" w:cs="맑은 고딕" w:hint="eastAsia"/>
          <w:sz w:val="18"/>
          <w:szCs w:val="18"/>
          <w:lang w:eastAsia="ko-KR"/>
        </w:rPr>
        <w:t>사건</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요인을</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동시에</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포착하는</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통합적</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예측</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프레임워크라는</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점에서</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의의가</w:t>
      </w:r>
      <w:r w:rsidR="00232534" w:rsidRPr="00232534">
        <w:rPr>
          <w:rFonts w:ascii="조선신명조" w:eastAsia="조선신명조" w:hAnsi="맑은 고딕" w:cs="맑은 고딕"/>
          <w:sz w:val="18"/>
          <w:szCs w:val="18"/>
          <w:lang w:eastAsia="ko-KR"/>
        </w:rPr>
        <w:t xml:space="preserve"> </w:t>
      </w:r>
      <w:r w:rsidR="00232534" w:rsidRPr="00232534">
        <w:rPr>
          <w:rFonts w:ascii="조선신명조" w:eastAsia="조선신명조" w:hAnsi="맑은 고딕" w:cs="맑은 고딕" w:hint="eastAsia"/>
          <w:sz w:val="18"/>
          <w:szCs w:val="18"/>
          <w:lang w:eastAsia="ko-KR"/>
        </w:rPr>
        <w:t>있다</w:t>
      </w:r>
      <w:r w:rsidR="00232534" w:rsidRPr="00232534">
        <w:rPr>
          <w:rFonts w:ascii="조선신명조" w:eastAsia="조선신명조" w:hAnsi="맑은 고딕" w:cs="맑은 고딕"/>
          <w:sz w:val="18"/>
          <w:szCs w:val="18"/>
          <w:lang w:eastAsia="ko-KR"/>
        </w:rPr>
        <w:t>.</w:t>
      </w:r>
      <w:r w:rsidR="00A822D3" w:rsidRPr="00A822D3">
        <w:rPr>
          <w:rFonts w:hint="eastAsia"/>
          <w:lang w:eastAsia="ko-KR"/>
        </w:rPr>
        <w:t xml:space="preserve"> </w:t>
      </w:r>
    </w:p>
    <w:p w14:paraId="2FD5D980" w14:textId="065CE3CB" w:rsidR="00772740" w:rsidRPr="00F04C82" w:rsidRDefault="00A822D3" w:rsidP="00772740">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color w:val="EE0000"/>
          <w:sz w:val="18"/>
          <w:szCs w:val="18"/>
          <w:lang w:eastAsia="ko-KR"/>
        </w:rPr>
      </w:pPr>
      <w:r w:rsidRPr="00F04C82">
        <w:rPr>
          <w:rFonts w:ascii="조선신명조" w:eastAsia="조선신명조" w:hAnsi="맑은 고딕" w:cs="맑은 고딕" w:hint="eastAsia"/>
          <w:color w:val="EE0000"/>
          <w:sz w:val="18"/>
          <w:szCs w:val="18"/>
          <w:lang w:eastAsia="ko-KR"/>
        </w:rPr>
        <w:t>한편</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표의</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구성은</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몇</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가지</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실무적</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유의사항을</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시사한다</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첫째</w:t>
      </w:r>
      <w:r w:rsidRPr="00F04C82">
        <w:rPr>
          <w:rFonts w:ascii="조선신명조" w:eastAsia="조선신명조" w:hAnsi="맑은 고딕" w:cs="맑은 고딕"/>
          <w:color w:val="EE0000"/>
          <w:sz w:val="18"/>
          <w:szCs w:val="18"/>
          <w:lang w:eastAsia="ko-KR"/>
        </w:rPr>
        <w:t xml:space="preserve">, </w:t>
      </w:r>
      <w:proofErr w:type="spellStart"/>
      <w:r w:rsidRPr="00F04C82">
        <w:rPr>
          <w:rFonts w:ascii="조선신명조" w:eastAsia="조선신명조" w:hAnsi="맑은 고딕" w:cs="맑은 고딕" w:hint="eastAsia"/>
          <w:color w:val="EE0000"/>
          <w:sz w:val="18"/>
          <w:szCs w:val="18"/>
          <w:lang w:eastAsia="ko-KR"/>
        </w:rPr>
        <w:t>교차환율·글로벌</w:t>
      </w:r>
      <w:proofErr w:type="spellEnd"/>
      <w:r w:rsidRPr="00F04C82">
        <w:rPr>
          <w:rFonts w:ascii="조선신명조" w:eastAsia="조선신명조" w:hAnsi="맑은 고딕" w:cs="맑은 고딕"/>
          <w:color w:val="EE0000"/>
          <w:sz w:val="18"/>
          <w:szCs w:val="18"/>
          <w:lang w:eastAsia="ko-KR"/>
        </w:rPr>
        <w:t xml:space="preserve"> </w:t>
      </w:r>
      <w:proofErr w:type="spellStart"/>
      <w:r w:rsidRPr="00F04C82">
        <w:rPr>
          <w:rFonts w:ascii="조선신명조" w:eastAsia="조선신명조" w:hAnsi="맑은 고딕" w:cs="맑은 고딕" w:hint="eastAsia"/>
          <w:color w:val="EE0000"/>
          <w:sz w:val="18"/>
          <w:szCs w:val="18"/>
          <w:lang w:eastAsia="ko-KR"/>
        </w:rPr>
        <w:t>지수·변동성</w:t>
      </w:r>
      <w:proofErr w:type="spellEnd"/>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지표와</w:t>
      </w:r>
      <w:r w:rsidRPr="00F04C82">
        <w:rPr>
          <w:rFonts w:ascii="조선신명조" w:eastAsia="조선신명조" w:hAnsi="맑은 고딕" w:cs="맑은 고딕"/>
          <w:color w:val="EE0000"/>
          <w:sz w:val="18"/>
          <w:szCs w:val="18"/>
          <w:lang w:eastAsia="ko-KR"/>
        </w:rPr>
        <w:t xml:space="preserve"> KRW/USD</w:t>
      </w:r>
      <w:r w:rsidRPr="00F04C82">
        <w:rPr>
          <w:rFonts w:ascii="조선신명조" w:eastAsia="조선신명조" w:hAnsi="맑은 고딕" w:cs="맑은 고딕" w:hint="eastAsia"/>
          <w:color w:val="EE0000"/>
          <w:sz w:val="18"/>
          <w:szCs w:val="18"/>
          <w:lang w:eastAsia="ko-KR"/>
        </w:rPr>
        <w:t>를</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동일</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거래일</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종가로</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결합할</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경우</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동행성에</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따른</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정보</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누설</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가능성이</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존재하므로</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보수적으로는</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설명변수를</w:t>
      </w:r>
      <w:r w:rsidRPr="00F04C82">
        <w:rPr>
          <w:rFonts w:ascii="조선신명조" w:eastAsia="조선신명조" w:hAnsi="맑은 고딕" w:cs="맑은 고딕"/>
          <w:color w:val="EE0000"/>
          <w:sz w:val="18"/>
          <w:szCs w:val="18"/>
          <w:lang w:eastAsia="ko-KR"/>
        </w:rPr>
        <w:t xml:space="preserve"> t</w:t>
      </w:r>
      <w:r w:rsidRPr="00F04C82">
        <w:rPr>
          <w:rFonts w:ascii="Cambria Math" w:eastAsia="조선신명조" w:hAnsi="Cambria Math" w:cs="Cambria Math"/>
          <w:color w:val="EE0000"/>
          <w:sz w:val="18"/>
          <w:szCs w:val="18"/>
          <w:lang w:eastAsia="ko-KR"/>
        </w:rPr>
        <w:t>−</w:t>
      </w:r>
      <w:r w:rsidRPr="00F04C82">
        <w:rPr>
          <w:rFonts w:ascii="조선신명조" w:eastAsia="조선신명조" w:hAnsi="맑은 고딕" w:cs="맑은 고딕"/>
          <w:color w:val="EE0000"/>
          <w:sz w:val="18"/>
          <w:szCs w:val="18"/>
          <w:lang w:eastAsia="ko-KR"/>
        </w:rPr>
        <w:t xml:space="preserve">1 </w:t>
      </w:r>
      <w:r w:rsidRPr="00F04C82">
        <w:rPr>
          <w:rFonts w:ascii="조선신명조" w:eastAsia="조선신명조" w:hAnsi="맑은 고딕" w:cs="맑은 고딕" w:hint="eastAsia"/>
          <w:color w:val="EE0000"/>
          <w:sz w:val="18"/>
          <w:szCs w:val="18"/>
          <w:lang w:eastAsia="ko-KR"/>
        </w:rPr>
        <w:t>등</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시차형으로</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투입하는</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것이</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바람직하다</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둘째</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월간</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지표를</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일</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단위로</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확장할</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때는</w:t>
      </w:r>
      <w:r w:rsidRPr="00F04C82">
        <w:rPr>
          <w:rFonts w:ascii="조선신명조" w:eastAsia="조선신명조" w:hAnsi="맑은 고딕" w:cs="맑은 고딕"/>
          <w:color w:val="EE0000"/>
          <w:sz w:val="18"/>
          <w:szCs w:val="18"/>
          <w:lang w:eastAsia="ko-KR"/>
        </w:rPr>
        <w:t xml:space="preserve"> forward-fill</w:t>
      </w:r>
      <w:r w:rsidRPr="00F04C82">
        <w:rPr>
          <w:rFonts w:ascii="조선신명조" w:eastAsia="조선신명조" w:hAnsi="맑은 고딕" w:cs="맑은 고딕" w:hint="eastAsia"/>
          <w:color w:val="EE0000"/>
          <w:sz w:val="18"/>
          <w:szCs w:val="18"/>
          <w:lang w:eastAsia="ko-KR"/>
        </w:rPr>
        <w:t>과</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공시일</w:t>
      </w:r>
      <w:r w:rsidRPr="00F04C82">
        <w:rPr>
          <w:rFonts w:ascii="조선신명조" w:eastAsia="조선신명조" w:hAnsi="맑은 고딕" w:cs="맑은 고딕"/>
          <w:color w:val="EE0000"/>
          <w:sz w:val="18"/>
          <w:szCs w:val="18"/>
          <w:lang w:eastAsia="ko-KR"/>
        </w:rPr>
        <w:t>(</w:t>
      </w:r>
      <w:r w:rsidRPr="00F04C82">
        <w:rPr>
          <w:rFonts w:ascii="조선신명조" w:eastAsia="조선신명조" w:hAnsi="맑은 고딕" w:cs="맑은 고딕" w:hint="eastAsia"/>
          <w:color w:val="EE0000"/>
          <w:sz w:val="18"/>
          <w:szCs w:val="18"/>
          <w:lang w:eastAsia="ko-KR"/>
        </w:rPr>
        <w:t>발표일</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정렬</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중</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어떤</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기준을</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채택하는지에</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따라</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추정치가</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민감하게</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달라질</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수</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있다</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셋째</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동일</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계열</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내</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변수</w:t>
      </w:r>
      <w:r w:rsidRPr="00F04C82">
        <w:rPr>
          <w:rFonts w:ascii="조선신명조" w:eastAsia="조선신명조" w:hAnsi="맑은 고딕" w:cs="맑은 고딕"/>
          <w:color w:val="EE0000"/>
          <w:sz w:val="18"/>
          <w:szCs w:val="18"/>
          <w:lang w:eastAsia="ko-KR"/>
        </w:rPr>
        <w:t>(</w:t>
      </w:r>
      <w:r w:rsidRPr="00F04C82">
        <w:rPr>
          <w:rFonts w:ascii="조선신명조" w:eastAsia="조선신명조" w:hAnsi="맑은 고딕" w:cs="맑은 고딕" w:hint="eastAsia"/>
          <w:color w:val="EE0000"/>
          <w:sz w:val="18"/>
          <w:szCs w:val="18"/>
          <w:lang w:eastAsia="ko-KR"/>
        </w:rPr>
        <w:t>예</w:t>
      </w:r>
      <w:r w:rsidRPr="00F04C82">
        <w:rPr>
          <w:rFonts w:ascii="조선신명조" w:eastAsia="조선신명조" w:hAnsi="맑은 고딕" w:cs="맑은 고딕"/>
          <w:color w:val="EE0000"/>
          <w:sz w:val="18"/>
          <w:szCs w:val="18"/>
          <w:lang w:eastAsia="ko-KR"/>
        </w:rPr>
        <w:t>: KOSPI</w:t>
      </w:r>
      <w:r w:rsidRPr="00F04C82">
        <w:rPr>
          <w:rFonts w:ascii="조선신명조" w:eastAsia="조선신명조" w:hAnsi="맑은 고딕" w:cs="맑은 고딕"/>
          <w:color w:val="EE0000"/>
          <w:sz w:val="18"/>
          <w:szCs w:val="18"/>
          <w:lang w:eastAsia="ko-KR"/>
        </w:rPr>
        <w:t>·</w:t>
      </w:r>
      <w:r w:rsidRPr="00F04C82">
        <w:rPr>
          <w:rFonts w:ascii="조선신명조" w:eastAsia="조선신명조" w:hAnsi="맑은 고딕" w:cs="맑은 고딕"/>
          <w:color w:val="EE0000"/>
          <w:sz w:val="18"/>
          <w:szCs w:val="18"/>
          <w:lang w:eastAsia="ko-KR"/>
        </w:rPr>
        <w:t>KOSDAQ</w:t>
      </w:r>
      <w:r w:rsidRPr="00F04C82">
        <w:rPr>
          <w:rFonts w:ascii="조선신명조" w:eastAsia="조선신명조" w:hAnsi="맑은 고딕" w:cs="맑은 고딕"/>
          <w:color w:val="EE0000"/>
          <w:sz w:val="18"/>
          <w:szCs w:val="18"/>
          <w:lang w:eastAsia="ko-KR"/>
        </w:rPr>
        <w:t>·</w:t>
      </w:r>
      <w:r w:rsidRPr="00F04C82">
        <w:rPr>
          <w:rFonts w:ascii="조선신명조" w:eastAsia="조선신명조" w:hAnsi="맑은 고딕" w:cs="맑은 고딕"/>
          <w:color w:val="EE0000"/>
          <w:sz w:val="18"/>
          <w:szCs w:val="18"/>
          <w:lang w:eastAsia="ko-KR"/>
        </w:rPr>
        <w:t>S&amp;P500</w:t>
      </w:r>
      <w:r w:rsidRPr="00F04C82">
        <w:rPr>
          <w:rFonts w:ascii="조선신명조" w:eastAsia="조선신명조" w:hAnsi="맑은 고딕" w:cs="맑은 고딕"/>
          <w:color w:val="EE0000"/>
          <w:sz w:val="18"/>
          <w:szCs w:val="18"/>
          <w:lang w:eastAsia="ko-KR"/>
        </w:rPr>
        <w:t>·</w:t>
      </w:r>
      <w:r w:rsidRPr="00F04C82">
        <w:rPr>
          <w:rFonts w:ascii="조선신명조" w:eastAsia="조선신명조" w:hAnsi="맑은 고딕" w:cs="맑은 고딕" w:hint="eastAsia"/>
          <w:color w:val="EE0000"/>
          <w:sz w:val="18"/>
          <w:szCs w:val="18"/>
          <w:lang w:eastAsia="ko-KR"/>
        </w:rPr>
        <w:t>다우</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혹은</w:t>
      </w:r>
      <w:r w:rsidRPr="00F04C82">
        <w:rPr>
          <w:rFonts w:ascii="조선신명조" w:eastAsia="조선신명조" w:hAnsi="맑은 고딕" w:cs="맑은 고딕"/>
          <w:color w:val="EE0000"/>
          <w:sz w:val="18"/>
          <w:szCs w:val="18"/>
          <w:lang w:eastAsia="ko-KR"/>
        </w:rPr>
        <w:t xml:space="preserve"> VIX</w:t>
      </w:r>
      <w:r w:rsidRPr="00F04C82">
        <w:rPr>
          <w:rFonts w:ascii="조선신명조" w:eastAsia="조선신명조" w:hAnsi="맑은 고딕" w:cs="맑은 고딕"/>
          <w:color w:val="EE0000"/>
          <w:sz w:val="18"/>
          <w:szCs w:val="18"/>
          <w:lang w:eastAsia="ko-KR"/>
        </w:rPr>
        <w:t>·</w:t>
      </w:r>
      <w:r w:rsidRPr="00F04C82">
        <w:rPr>
          <w:rFonts w:ascii="조선신명조" w:eastAsia="조선신명조" w:hAnsi="맑은 고딕" w:cs="맑은 고딕"/>
          <w:color w:val="EE0000"/>
          <w:sz w:val="18"/>
          <w:szCs w:val="18"/>
          <w:lang w:eastAsia="ko-KR"/>
        </w:rPr>
        <w:t xml:space="preserve">KSVKOSPI, </w:t>
      </w:r>
      <w:r w:rsidRPr="00F04C82">
        <w:rPr>
          <w:rFonts w:ascii="조선신명조" w:eastAsia="조선신명조" w:hAnsi="맑은 고딕" w:cs="맑은 고딕" w:hint="eastAsia"/>
          <w:color w:val="EE0000"/>
          <w:sz w:val="18"/>
          <w:szCs w:val="18"/>
          <w:lang w:eastAsia="ko-KR"/>
        </w:rPr>
        <w:t>유가·</w:t>
      </w:r>
      <w:r w:rsidRPr="00F04C82">
        <w:rPr>
          <w:rFonts w:ascii="조선신명조" w:eastAsia="조선신명조" w:hAnsi="맑은 고딕" w:cs="맑은 고딕"/>
          <w:color w:val="EE0000"/>
          <w:sz w:val="18"/>
          <w:szCs w:val="18"/>
          <w:lang w:eastAsia="ko-KR"/>
        </w:rPr>
        <w:t xml:space="preserve">OVX) </w:t>
      </w:r>
      <w:r w:rsidRPr="00F04C82">
        <w:rPr>
          <w:rFonts w:ascii="조선신명조" w:eastAsia="조선신명조" w:hAnsi="맑은 고딕" w:cs="맑은 고딕" w:hint="eastAsia"/>
          <w:color w:val="EE0000"/>
          <w:sz w:val="18"/>
          <w:szCs w:val="18"/>
          <w:lang w:eastAsia="ko-KR"/>
        </w:rPr>
        <w:t>사이에는</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높은</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상관이</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예상되므로</w:t>
      </w:r>
      <w:r w:rsidRPr="00F04C82">
        <w:rPr>
          <w:rFonts w:ascii="조선신명조" w:eastAsia="조선신명조" w:hAnsi="맑은 고딕" w:cs="맑은 고딕"/>
          <w:color w:val="EE0000"/>
          <w:sz w:val="18"/>
          <w:szCs w:val="18"/>
          <w:lang w:eastAsia="ko-KR"/>
        </w:rPr>
        <w:t xml:space="preserve">, </w:t>
      </w:r>
      <w:proofErr w:type="spellStart"/>
      <w:r w:rsidRPr="00F04C82">
        <w:rPr>
          <w:rFonts w:ascii="조선신명조" w:eastAsia="조선신명조" w:hAnsi="맑은 고딕" w:cs="맑은 고딕" w:hint="eastAsia"/>
          <w:color w:val="EE0000"/>
          <w:sz w:val="18"/>
          <w:szCs w:val="18"/>
          <w:lang w:eastAsia="ko-KR"/>
        </w:rPr>
        <w:t>로그차분·수익률</w:t>
      </w:r>
      <w:proofErr w:type="spellEnd"/>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변환</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가변</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선택</w:t>
      </w:r>
      <w:r w:rsidRPr="00F04C82">
        <w:rPr>
          <w:rFonts w:ascii="조선신명조" w:eastAsia="조선신명조" w:hAnsi="맑은 고딕" w:cs="맑은 고딕"/>
          <w:color w:val="EE0000"/>
          <w:sz w:val="18"/>
          <w:szCs w:val="18"/>
          <w:lang w:eastAsia="ko-KR"/>
        </w:rPr>
        <w:t>(</w:t>
      </w:r>
      <w:proofErr w:type="spellStart"/>
      <w:r w:rsidRPr="00F04C82">
        <w:rPr>
          <w:rFonts w:ascii="조선신명조" w:eastAsia="조선신명조" w:hAnsi="맑은 고딕" w:cs="맑은 고딕" w:hint="eastAsia"/>
          <w:color w:val="EE0000"/>
          <w:sz w:val="18"/>
          <w:szCs w:val="18"/>
          <w:lang w:eastAsia="ko-KR"/>
        </w:rPr>
        <w:t>라쏘</w:t>
      </w:r>
      <w:proofErr w:type="spellEnd"/>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또는</w:t>
      </w:r>
      <w:r w:rsidRPr="00F04C82">
        <w:rPr>
          <w:rFonts w:ascii="조선신명조" w:eastAsia="조선신명조" w:hAnsi="맑은 고딕" w:cs="맑은 고딕"/>
          <w:color w:val="EE0000"/>
          <w:sz w:val="18"/>
          <w:szCs w:val="18"/>
          <w:lang w:eastAsia="ko-KR"/>
        </w:rPr>
        <w:t xml:space="preserve"> SHAP</w:t>
      </w:r>
      <w:r w:rsidRPr="00F04C82">
        <w:rPr>
          <w:rFonts w:ascii="조선신명조" w:eastAsia="조선신명조" w:hAnsi="맑은 고딕" w:cs="맑은 고딕"/>
          <w:color w:val="EE0000"/>
          <w:sz w:val="18"/>
          <w:szCs w:val="18"/>
          <w:lang w:eastAsia="ko-KR"/>
        </w:rPr>
        <w:t>·</w:t>
      </w:r>
      <w:r w:rsidRPr="00F04C82">
        <w:rPr>
          <w:rFonts w:ascii="조선신명조" w:eastAsia="조선신명조" w:hAnsi="맑은 고딕" w:cs="맑은 고딕"/>
          <w:color w:val="EE0000"/>
          <w:sz w:val="18"/>
          <w:szCs w:val="18"/>
          <w:lang w:eastAsia="ko-KR"/>
        </w:rPr>
        <w:t xml:space="preserve">VIF </w:t>
      </w:r>
      <w:r w:rsidRPr="00F04C82">
        <w:rPr>
          <w:rFonts w:ascii="조선신명조" w:eastAsia="조선신명조" w:hAnsi="맑은 고딕" w:cs="맑은 고딕" w:hint="eastAsia"/>
          <w:color w:val="EE0000"/>
          <w:sz w:val="18"/>
          <w:szCs w:val="18"/>
          <w:lang w:eastAsia="ko-KR"/>
        </w:rPr>
        <w:t>점검</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등으로</w:t>
      </w:r>
      <w:r w:rsidRPr="00F04C82">
        <w:rPr>
          <w:rFonts w:ascii="조선신명조" w:eastAsia="조선신명조" w:hAnsi="맑은 고딕" w:cs="맑은 고딕"/>
          <w:color w:val="EE0000"/>
          <w:sz w:val="18"/>
          <w:szCs w:val="18"/>
          <w:lang w:eastAsia="ko-KR"/>
        </w:rPr>
        <w:t xml:space="preserve"> </w:t>
      </w:r>
      <w:proofErr w:type="spellStart"/>
      <w:r w:rsidRPr="00F04C82">
        <w:rPr>
          <w:rFonts w:ascii="조선신명조" w:eastAsia="조선신명조" w:hAnsi="맑은 고딕" w:cs="맑은 고딕" w:hint="eastAsia"/>
          <w:color w:val="EE0000"/>
          <w:sz w:val="18"/>
          <w:szCs w:val="18"/>
          <w:lang w:eastAsia="ko-KR"/>
        </w:rPr>
        <w:t>다중공선성을</w:t>
      </w:r>
      <w:proofErr w:type="spellEnd"/>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완화하는</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절차가</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필요하다</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마지막으로</w:t>
      </w:r>
      <w:r w:rsidRPr="00F04C82">
        <w:rPr>
          <w:rFonts w:ascii="조선신명조" w:eastAsia="조선신명조" w:hAnsi="맑은 고딕" w:cs="맑은 고딕"/>
          <w:color w:val="EE0000"/>
          <w:sz w:val="18"/>
          <w:szCs w:val="18"/>
          <w:lang w:eastAsia="ko-KR"/>
        </w:rPr>
        <w:t xml:space="preserve">, </w:t>
      </w:r>
      <w:proofErr w:type="spellStart"/>
      <w:r w:rsidRPr="00F04C82">
        <w:rPr>
          <w:rFonts w:ascii="조선신명조" w:eastAsia="조선신명조" w:hAnsi="맑은 고딕" w:cs="맑은 고딕" w:hint="eastAsia"/>
          <w:color w:val="EE0000"/>
          <w:sz w:val="18"/>
          <w:szCs w:val="18"/>
          <w:lang w:eastAsia="ko-KR"/>
        </w:rPr>
        <w:t>이벤트·감정</w:t>
      </w:r>
      <w:proofErr w:type="spellEnd"/>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데이터는</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수집</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범위와</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편향이</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상이하므로</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동일</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스케일로의</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일괄</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표준화보다는</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데이터군별</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정규화</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전략을</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분리</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적용하는</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편이</w:t>
      </w:r>
      <w:r w:rsidRPr="00F04C82">
        <w:rPr>
          <w:rFonts w:ascii="조선신명조" w:eastAsia="조선신명조" w:hAnsi="맑은 고딕" w:cs="맑은 고딕"/>
          <w:color w:val="EE0000"/>
          <w:sz w:val="18"/>
          <w:szCs w:val="18"/>
          <w:lang w:eastAsia="ko-KR"/>
        </w:rPr>
        <w:t xml:space="preserve"> </w:t>
      </w:r>
      <w:r w:rsidRPr="00F04C82">
        <w:rPr>
          <w:rFonts w:ascii="조선신명조" w:eastAsia="조선신명조" w:hAnsi="맑은 고딕" w:cs="맑은 고딕" w:hint="eastAsia"/>
          <w:color w:val="EE0000"/>
          <w:sz w:val="18"/>
          <w:szCs w:val="18"/>
          <w:lang w:eastAsia="ko-KR"/>
        </w:rPr>
        <w:t>안정적이다</w:t>
      </w:r>
      <w:r w:rsidRPr="00F04C82">
        <w:rPr>
          <w:rFonts w:ascii="조선신명조" w:eastAsia="조선신명조" w:hAnsi="맑은 고딕" w:cs="맑은 고딕"/>
          <w:color w:val="EE0000"/>
          <w:sz w:val="18"/>
          <w:szCs w:val="18"/>
          <w:lang w:eastAsia="ko-KR"/>
        </w:rPr>
        <w:t>.</w:t>
      </w:r>
    </w:p>
    <w:p w14:paraId="16C21975" w14:textId="09D35FB5" w:rsidR="0098529C" w:rsidRPr="008E7C3F" w:rsidRDefault="0098529C" w:rsidP="0098529C">
      <w:pPr>
        <w:pBdr>
          <w:top w:val="nil"/>
          <w:left w:val="nil"/>
          <w:bottom w:val="nil"/>
          <w:right w:val="nil"/>
          <w:between w:val="nil"/>
        </w:pBdr>
        <w:spacing w:before="53" w:line="252" w:lineRule="auto"/>
        <w:jc w:val="both"/>
        <w:rPr>
          <w:rFonts w:ascii="조선신명조" w:eastAsia="조선신명조" w:hAnsi="맑은 고딕" w:cs="맑은 고딕"/>
          <w:sz w:val="18"/>
          <w:szCs w:val="18"/>
          <w:lang w:eastAsia="ko-KR"/>
        </w:rPr>
        <w:sectPr w:rsidR="0098529C" w:rsidRPr="008E7C3F" w:rsidSect="00D95A4E">
          <w:type w:val="continuous"/>
          <w:pgSz w:w="11910" w:h="16840"/>
          <w:pgMar w:top="1580" w:right="1180" w:bottom="2040" w:left="1180" w:header="0" w:footer="1849" w:gutter="0"/>
          <w:cols w:space="720"/>
        </w:sectPr>
      </w:pPr>
    </w:p>
    <w:p w14:paraId="79459BF8" w14:textId="77777777" w:rsidR="00A822D3" w:rsidRDefault="00A822D3">
      <w:pPr>
        <w:rPr>
          <w:rFonts w:ascii="조선신명조" w:eastAsia="조선신명조"/>
          <w:sz w:val="14"/>
          <w:szCs w:val="14"/>
          <w:lang w:eastAsia="ko-KR"/>
        </w:rPr>
      </w:pPr>
    </w:p>
    <w:p w14:paraId="5F654358" w14:textId="77777777" w:rsidR="00A822D3" w:rsidRPr="00005728" w:rsidRDefault="00A822D3">
      <w:pPr>
        <w:rPr>
          <w:rFonts w:ascii="조선신명조" w:eastAsia="조선신명조"/>
          <w:sz w:val="14"/>
          <w:szCs w:val="14"/>
          <w:lang w:eastAsia="ko-KR"/>
        </w:rPr>
      </w:pPr>
    </w:p>
    <w:p w14:paraId="112F7587" w14:textId="3D54FFBD" w:rsidR="0098529C" w:rsidRPr="0098529C" w:rsidRDefault="0098529C" w:rsidP="0098529C">
      <w:pPr>
        <w:pBdr>
          <w:top w:val="nil"/>
          <w:left w:val="nil"/>
          <w:bottom w:val="nil"/>
          <w:right w:val="nil"/>
          <w:between w:val="nil"/>
        </w:pBdr>
        <w:spacing w:before="53" w:line="252" w:lineRule="auto"/>
        <w:jc w:val="both"/>
        <w:rPr>
          <w:rFonts w:ascii="조선신명조" w:eastAsia="조선신명조" w:hAnsi="맑은 고딕" w:cs="맑은 고딕"/>
          <w:b/>
          <w:bCs/>
          <w:sz w:val="18"/>
          <w:szCs w:val="18"/>
          <w:lang w:eastAsia="ko-KR"/>
        </w:rPr>
      </w:pPr>
      <w:r w:rsidRPr="0098529C">
        <w:rPr>
          <w:rFonts w:ascii="조선신명조" w:eastAsia="조선신명조" w:hAnsi="맑은 고딕" w:cs="맑은 고딕" w:hint="eastAsia"/>
          <w:b/>
          <w:bCs/>
          <w:sz w:val="18"/>
          <w:szCs w:val="18"/>
          <w:lang w:eastAsia="ko-KR"/>
        </w:rPr>
        <w:t xml:space="preserve">&lt;표 </w:t>
      </w:r>
      <w:r w:rsidR="00AD713B">
        <w:rPr>
          <w:rFonts w:ascii="조선신명조" w:eastAsia="조선신명조" w:hAnsi="맑은 고딕" w:cs="맑은 고딕" w:hint="eastAsia"/>
          <w:b/>
          <w:bCs/>
          <w:sz w:val="18"/>
          <w:szCs w:val="18"/>
          <w:lang w:eastAsia="ko-KR"/>
        </w:rPr>
        <w:t>3</w:t>
      </w:r>
      <w:r w:rsidRPr="0098529C">
        <w:rPr>
          <w:rFonts w:ascii="조선신명조" w:eastAsia="조선신명조" w:hAnsi="맑은 고딕" w:cs="맑은 고딕" w:hint="eastAsia"/>
          <w:b/>
          <w:bCs/>
          <w:sz w:val="18"/>
          <w:szCs w:val="18"/>
          <w:lang w:eastAsia="ko-KR"/>
        </w:rPr>
        <w:t>&gt; 환율 예측에 사용한 데이터</w:t>
      </w:r>
    </w:p>
    <w:p w14:paraId="0FD58CC1" w14:textId="77777777" w:rsidR="0098529C" w:rsidRPr="009911B6" w:rsidRDefault="0098529C">
      <w:pPr>
        <w:rPr>
          <w:rFonts w:ascii="조선신명조" w:eastAsia="조선신명조"/>
          <w:sz w:val="14"/>
          <w:szCs w:val="14"/>
          <w:lang w:eastAsia="ko-KR"/>
        </w:rPr>
      </w:pPr>
    </w:p>
    <w:tbl>
      <w:tblPr>
        <w:tblStyle w:val="a9"/>
        <w:tblW w:w="0" w:type="auto"/>
        <w:tblLook w:val="04A0" w:firstRow="1" w:lastRow="0" w:firstColumn="1" w:lastColumn="0" w:noHBand="0" w:noVBand="1"/>
      </w:tblPr>
      <w:tblGrid>
        <w:gridCol w:w="1362"/>
        <w:gridCol w:w="1363"/>
        <w:gridCol w:w="1363"/>
        <w:gridCol w:w="1363"/>
        <w:gridCol w:w="1363"/>
        <w:gridCol w:w="1363"/>
        <w:gridCol w:w="1363"/>
      </w:tblGrid>
      <w:tr w:rsidR="0098529C" w14:paraId="1CE8FF82" w14:textId="77777777" w:rsidTr="0098529C">
        <w:tc>
          <w:tcPr>
            <w:tcW w:w="1362" w:type="dxa"/>
            <w:shd w:val="clear" w:color="auto" w:fill="D9D9D9" w:themeFill="background1" w:themeFillShade="D9"/>
            <w:vAlign w:val="center"/>
          </w:tcPr>
          <w:p w14:paraId="27816DCD" w14:textId="67353415"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대분류</w:t>
            </w:r>
            <w:proofErr w:type="spellEnd"/>
          </w:p>
        </w:tc>
        <w:tc>
          <w:tcPr>
            <w:tcW w:w="1363" w:type="dxa"/>
            <w:shd w:val="clear" w:color="auto" w:fill="D9D9D9" w:themeFill="background1" w:themeFillShade="D9"/>
            <w:vAlign w:val="center"/>
          </w:tcPr>
          <w:p w14:paraId="2B5E2997" w14:textId="7F1BF539"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출처</w:t>
            </w:r>
            <w:proofErr w:type="spellEnd"/>
          </w:p>
        </w:tc>
        <w:tc>
          <w:tcPr>
            <w:tcW w:w="1363" w:type="dxa"/>
            <w:shd w:val="clear" w:color="auto" w:fill="D9D9D9" w:themeFill="background1" w:themeFillShade="D9"/>
            <w:vAlign w:val="center"/>
          </w:tcPr>
          <w:p w14:paraId="566E50B5" w14:textId="6E9B859D"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데이터명</w:t>
            </w:r>
            <w:proofErr w:type="spellEnd"/>
          </w:p>
        </w:tc>
        <w:tc>
          <w:tcPr>
            <w:tcW w:w="1363" w:type="dxa"/>
            <w:shd w:val="clear" w:color="auto" w:fill="D9D9D9" w:themeFill="background1" w:themeFillShade="D9"/>
            <w:vAlign w:val="center"/>
          </w:tcPr>
          <w:p w14:paraId="611B1B33" w14:textId="5F61C641"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기간</w:t>
            </w:r>
            <w:proofErr w:type="spellEnd"/>
          </w:p>
        </w:tc>
        <w:tc>
          <w:tcPr>
            <w:tcW w:w="1363" w:type="dxa"/>
            <w:shd w:val="clear" w:color="auto" w:fill="D9D9D9" w:themeFill="background1" w:themeFillShade="D9"/>
            <w:vAlign w:val="center"/>
          </w:tcPr>
          <w:p w14:paraId="67EF5F7F" w14:textId="44FF8CF2"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단위</w:t>
            </w:r>
            <w:proofErr w:type="spellEnd"/>
          </w:p>
        </w:tc>
        <w:tc>
          <w:tcPr>
            <w:tcW w:w="1363" w:type="dxa"/>
            <w:shd w:val="clear" w:color="auto" w:fill="D9D9D9" w:themeFill="background1" w:themeFillShade="D9"/>
            <w:vAlign w:val="center"/>
          </w:tcPr>
          <w:p w14:paraId="652F8185" w14:textId="1ACEF7E2"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추출</w:t>
            </w:r>
            <w:proofErr w:type="spellEnd"/>
            <w:r w:rsidRPr="0098529C">
              <w:rPr>
                <w:rFonts w:ascii="조선신명조" w:eastAsia="조선신명조" w:hint="eastAsia"/>
                <w:sz w:val="14"/>
                <w:szCs w:val="14"/>
              </w:rPr>
              <w:t xml:space="preserve"> </w:t>
            </w:r>
            <w:proofErr w:type="spellStart"/>
            <w:r w:rsidRPr="0098529C">
              <w:rPr>
                <w:rFonts w:ascii="조선신명조" w:eastAsia="조선신명조" w:hAnsi="맑은 고딕" w:cs="맑은 고딕" w:hint="eastAsia"/>
                <w:sz w:val="14"/>
                <w:szCs w:val="14"/>
              </w:rPr>
              <w:t>변수</w:t>
            </w:r>
            <w:proofErr w:type="spellEnd"/>
          </w:p>
        </w:tc>
        <w:tc>
          <w:tcPr>
            <w:tcW w:w="1363" w:type="dxa"/>
            <w:shd w:val="clear" w:color="auto" w:fill="D9D9D9" w:themeFill="background1" w:themeFillShade="D9"/>
            <w:vAlign w:val="center"/>
          </w:tcPr>
          <w:p w14:paraId="6A88CB37" w14:textId="11085605"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활용</w:t>
            </w:r>
            <w:proofErr w:type="spellEnd"/>
            <w:r w:rsidRPr="0098529C">
              <w:rPr>
                <w:rFonts w:ascii="조선신명조" w:eastAsia="조선신명조" w:hint="eastAsia"/>
                <w:sz w:val="14"/>
                <w:szCs w:val="14"/>
              </w:rPr>
              <w:t xml:space="preserve"> </w:t>
            </w:r>
            <w:proofErr w:type="spellStart"/>
            <w:r w:rsidRPr="0098529C">
              <w:rPr>
                <w:rFonts w:ascii="조선신명조" w:eastAsia="조선신명조" w:hAnsi="맑은 고딕" w:cs="맑은 고딕" w:hint="eastAsia"/>
                <w:sz w:val="14"/>
                <w:szCs w:val="14"/>
              </w:rPr>
              <w:t>변수</w:t>
            </w:r>
            <w:proofErr w:type="spellEnd"/>
          </w:p>
        </w:tc>
      </w:tr>
      <w:tr w:rsidR="0098529C" w14:paraId="4A0EE49B" w14:textId="77777777" w:rsidTr="00A529B3">
        <w:tc>
          <w:tcPr>
            <w:tcW w:w="1362" w:type="dxa"/>
            <w:vAlign w:val="center"/>
          </w:tcPr>
          <w:p w14:paraId="319EE1BD" w14:textId="07D8CB25"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Style w:val="af7"/>
                <w:rFonts w:ascii="조선신명조" w:eastAsia="조선신명조" w:hint="eastAsia"/>
                <w:b w:val="0"/>
                <w:bCs w:val="0"/>
                <w:sz w:val="14"/>
                <w:szCs w:val="14"/>
              </w:rPr>
              <w:t>목표</w:t>
            </w:r>
            <w:proofErr w:type="spellEnd"/>
            <w:r w:rsidRPr="0098529C">
              <w:rPr>
                <w:rStyle w:val="af7"/>
                <w:rFonts w:ascii="조선신명조" w:eastAsia="조선신명조" w:hint="eastAsia"/>
                <w:b w:val="0"/>
                <w:bCs w:val="0"/>
                <w:sz w:val="14"/>
                <w:szCs w:val="14"/>
              </w:rPr>
              <w:t xml:space="preserve"> </w:t>
            </w:r>
            <w:proofErr w:type="spellStart"/>
            <w:r w:rsidRPr="0098529C">
              <w:rPr>
                <w:rStyle w:val="af7"/>
                <w:rFonts w:ascii="조선신명조" w:eastAsia="조선신명조" w:hint="eastAsia"/>
                <w:b w:val="0"/>
                <w:bCs w:val="0"/>
                <w:sz w:val="14"/>
                <w:szCs w:val="14"/>
              </w:rPr>
              <w:t>변수</w:t>
            </w:r>
            <w:proofErr w:type="spellEnd"/>
          </w:p>
        </w:tc>
        <w:tc>
          <w:tcPr>
            <w:tcW w:w="1363" w:type="dxa"/>
            <w:vAlign w:val="center"/>
          </w:tcPr>
          <w:p w14:paraId="3746DC63" w14:textId="22F60F4D"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Yahoo Finance</w:t>
            </w:r>
          </w:p>
        </w:tc>
        <w:tc>
          <w:tcPr>
            <w:tcW w:w="1363" w:type="dxa"/>
            <w:vAlign w:val="center"/>
          </w:tcPr>
          <w:p w14:paraId="34819BCE" w14:textId="54B5D40A"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KRW/USD</w:t>
            </w:r>
          </w:p>
        </w:tc>
        <w:tc>
          <w:tcPr>
            <w:tcW w:w="1363" w:type="dxa"/>
            <w:vAlign w:val="center"/>
          </w:tcPr>
          <w:p w14:paraId="6B42FF81" w14:textId="5E946005"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2020.1</w:t>
            </w:r>
            <w:r w:rsidRPr="0098529C">
              <w:rPr>
                <w:rFonts w:eastAsia="조선신명조"/>
                <w:sz w:val="14"/>
                <w:szCs w:val="14"/>
              </w:rPr>
              <w:t>–</w:t>
            </w:r>
            <w:r w:rsidRPr="0098529C">
              <w:rPr>
                <w:rFonts w:ascii="조선신명조" w:eastAsia="조선신명조" w:hint="eastAsia"/>
                <w:sz w:val="14"/>
                <w:szCs w:val="14"/>
              </w:rPr>
              <w:t>2024.12</w:t>
            </w:r>
          </w:p>
        </w:tc>
        <w:tc>
          <w:tcPr>
            <w:tcW w:w="1363" w:type="dxa"/>
            <w:vAlign w:val="center"/>
          </w:tcPr>
          <w:p w14:paraId="0450F79F" w14:textId="7D34783A"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rPr>
              <w:t>일</w:t>
            </w:r>
          </w:p>
        </w:tc>
        <w:tc>
          <w:tcPr>
            <w:tcW w:w="1363" w:type="dxa"/>
            <w:vAlign w:val="center"/>
          </w:tcPr>
          <w:p w14:paraId="313836B3" w14:textId="60F55629"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종가</w:t>
            </w:r>
            <w:proofErr w:type="spellEnd"/>
          </w:p>
        </w:tc>
        <w:tc>
          <w:tcPr>
            <w:tcW w:w="1363" w:type="dxa"/>
            <w:vAlign w:val="center"/>
          </w:tcPr>
          <w:p w14:paraId="549743BF" w14:textId="3EF73DEF"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lang w:eastAsia="ko-KR"/>
              </w:rPr>
              <w:t>Target (</w:t>
            </w:r>
            <w:r w:rsidRPr="0098529C">
              <w:rPr>
                <w:rFonts w:ascii="조선신명조" w:eastAsia="조선신명조" w:hAnsi="맑은 고딕" w:cs="맑은 고딕" w:hint="eastAsia"/>
                <w:sz w:val="14"/>
                <w:szCs w:val="14"/>
                <w:lang w:eastAsia="ko-KR"/>
              </w:rPr>
              <w:t>원</w:t>
            </w:r>
            <w:r w:rsidRPr="0098529C">
              <w:rPr>
                <w:rFonts w:ascii="조선신명조" w:eastAsia="조선신명조" w:hint="eastAsia"/>
                <w:sz w:val="14"/>
                <w:szCs w:val="14"/>
                <w:lang w:eastAsia="ko-KR"/>
              </w:rPr>
              <w:t>/</w:t>
            </w:r>
            <w:r w:rsidRPr="0098529C">
              <w:rPr>
                <w:rFonts w:ascii="조선신명조" w:eastAsia="조선신명조" w:hAnsi="맑은 고딕" w:cs="맑은 고딕" w:hint="eastAsia"/>
                <w:sz w:val="14"/>
                <w:szCs w:val="14"/>
                <w:lang w:eastAsia="ko-KR"/>
              </w:rPr>
              <w:t>달러</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환율</w:t>
            </w:r>
            <w:r w:rsidRPr="0098529C">
              <w:rPr>
                <w:rFonts w:ascii="조선신명조" w:eastAsia="조선신명조" w:hint="eastAsia"/>
                <w:sz w:val="14"/>
                <w:szCs w:val="14"/>
                <w:lang w:eastAsia="ko-KR"/>
              </w:rPr>
              <w:t>)</w:t>
            </w:r>
          </w:p>
        </w:tc>
      </w:tr>
      <w:tr w:rsidR="0098529C" w14:paraId="4DEDB1C8" w14:textId="77777777" w:rsidTr="00A529B3">
        <w:tc>
          <w:tcPr>
            <w:tcW w:w="1362" w:type="dxa"/>
            <w:vAlign w:val="center"/>
          </w:tcPr>
          <w:p w14:paraId="3864EF91" w14:textId="2E0FC7E7"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Style w:val="af7"/>
                <w:rFonts w:ascii="조선신명조" w:eastAsia="조선신명조" w:hint="eastAsia"/>
                <w:b w:val="0"/>
                <w:bCs w:val="0"/>
                <w:sz w:val="14"/>
                <w:szCs w:val="14"/>
              </w:rPr>
              <w:t>교차</w:t>
            </w:r>
            <w:proofErr w:type="spellEnd"/>
            <w:r w:rsidRPr="0098529C">
              <w:rPr>
                <w:rStyle w:val="af7"/>
                <w:rFonts w:ascii="조선신명조" w:eastAsia="조선신명조" w:hint="eastAsia"/>
                <w:b w:val="0"/>
                <w:bCs w:val="0"/>
                <w:sz w:val="14"/>
                <w:szCs w:val="14"/>
              </w:rPr>
              <w:t xml:space="preserve"> </w:t>
            </w:r>
            <w:proofErr w:type="spellStart"/>
            <w:r w:rsidRPr="0098529C">
              <w:rPr>
                <w:rStyle w:val="af7"/>
                <w:rFonts w:ascii="조선신명조" w:eastAsia="조선신명조" w:hint="eastAsia"/>
                <w:b w:val="0"/>
                <w:bCs w:val="0"/>
                <w:sz w:val="14"/>
                <w:szCs w:val="14"/>
              </w:rPr>
              <w:t>환율</w:t>
            </w:r>
            <w:proofErr w:type="spellEnd"/>
          </w:p>
        </w:tc>
        <w:tc>
          <w:tcPr>
            <w:tcW w:w="1363" w:type="dxa"/>
            <w:vAlign w:val="center"/>
          </w:tcPr>
          <w:p w14:paraId="13475EAD" w14:textId="2E74A6BC"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Yahoo Finance</w:t>
            </w:r>
          </w:p>
        </w:tc>
        <w:tc>
          <w:tcPr>
            <w:tcW w:w="1363" w:type="dxa"/>
            <w:vAlign w:val="center"/>
          </w:tcPr>
          <w:p w14:paraId="3407D3E3" w14:textId="4C2D4E84"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USD/JPY, USD/CNY</w:t>
            </w:r>
          </w:p>
        </w:tc>
        <w:tc>
          <w:tcPr>
            <w:tcW w:w="1363" w:type="dxa"/>
            <w:vAlign w:val="center"/>
          </w:tcPr>
          <w:p w14:paraId="2B58786B" w14:textId="0129FE17"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2020.1</w:t>
            </w:r>
            <w:r w:rsidRPr="0098529C">
              <w:rPr>
                <w:rFonts w:eastAsia="조선신명조"/>
                <w:sz w:val="14"/>
                <w:szCs w:val="14"/>
              </w:rPr>
              <w:t>–</w:t>
            </w:r>
            <w:r w:rsidRPr="0098529C">
              <w:rPr>
                <w:rFonts w:ascii="조선신명조" w:eastAsia="조선신명조" w:hint="eastAsia"/>
                <w:sz w:val="14"/>
                <w:szCs w:val="14"/>
              </w:rPr>
              <w:t>2024.12</w:t>
            </w:r>
          </w:p>
        </w:tc>
        <w:tc>
          <w:tcPr>
            <w:tcW w:w="1363" w:type="dxa"/>
            <w:vAlign w:val="center"/>
          </w:tcPr>
          <w:p w14:paraId="7C106940" w14:textId="43056D8E"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rPr>
              <w:t>일</w:t>
            </w:r>
          </w:p>
        </w:tc>
        <w:tc>
          <w:tcPr>
            <w:tcW w:w="1363" w:type="dxa"/>
            <w:vAlign w:val="center"/>
          </w:tcPr>
          <w:p w14:paraId="1CA2A7ED" w14:textId="4248B914"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종가</w:t>
            </w:r>
            <w:proofErr w:type="spellEnd"/>
          </w:p>
        </w:tc>
        <w:tc>
          <w:tcPr>
            <w:tcW w:w="1363" w:type="dxa"/>
            <w:vAlign w:val="center"/>
          </w:tcPr>
          <w:p w14:paraId="2710E353" w14:textId="7AF1070F"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 xml:space="preserve">USD/JPY </w:t>
            </w:r>
            <w:proofErr w:type="spellStart"/>
            <w:r w:rsidRPr="0098529C">
              <w:rPr>
                <w:rFonts w:ascii="조선신명조" w:eastAsia="조선신명조" w:hAnsi="맑은 고딕" w:cs="맑은 고딕" w:hint="eastAsia"/>
                <w:sz w:val="14"/>
                <w:szCs w:val="14"/>
              </w:rPr>
              <w:t>종가</w:t>
            </w:r>
            <w:proofErr w:type="spellEnd"/>
            <w:r w:rsidRPr="0098529C">
              <w:rPr>
                <w:rFonts w:ascii="조선신명조" w:eastAsia="조선신명조" w:hint="eastAsia"/>
                <w:sz w:val="14"/>
                <w:szCs w:val="14"/>
              </w:rPr>
              <w:t xml:space="preserve">, USD/CNY </w:t>
            </w:r>
            <w:proofErr w:type="spellStart"/>
            <w:r w:rsidRPr="0098529C">
              <w:rPr>
                <w:rFonts w:ascii="조선신명조" w:eastAsia="조선신명조" w:hAnsi="맑은 고딕" w:cs="맑은 고딕" w:hint="eastAsia"/>
                <w:sz w:val="14"/>
                <w:szCs w:val="14"/>
              </w:rPr>
              <w:t>종가</w:t>
            </w:r>
            <w:proofErr w:type="spellEnd"/>
          </w:p>
        </w:tc>
      </w:tr>
      <w:tr w:rsidR="0098529C" w14:paraId="140B3B36" w14:textId="77777777" w:rsidTr="00A529B3">
        <w:tc>
          <w:tcPr>
            <w:tcW w:w="1362" w:type="dxa"/>
            <w:vAlign w:val="center"/>
          </w:tcPr>
          <w:p w14:paraId="32CA1C33" w14:textId="782B89B5" w:rsidR="0098529C" w:rsidRPr="0098529C" w:rsidRDefault="00384B09" w:rsidP="0098529C">
            <w:pPr>
              <w:spacing w:before="53" w:line="252" w:lineRule="auto"/>
              <w:jc w:val="center"/>
              <w:rPr>
                <w:rFonts w:ascii="조선신명조" w:eastAsia="조선신명조" w:hAnsi="맑은 고딕" w:cs="맑은 고딕"/>
                <w:color w:val="FF0000"/>
                <w:sz w:val="14"/>
                <w:szCs w:val="14"/>
                <w:lang w:eastAsia="ko-KR"/>
              </w:rPr>
            </w:pPr>
            <w:r>
              <w:rPr>
                <w:rStyle w:val="af7"/>
                <w:rFonts w:ascii="조선신명조" w:eastAsia="조선신명조" w:hint="eastAsia"/>
                <w:b w:val="0"/>
                <w:bCs w:val="0"/>
                <w:sz w:val="14"/>
                <w:szCs w:val="14"/>
                <w:lang w:eastAsia="ko-KR"/>
              </w:rPr>
              <w:t>국내외 주식지수</w:t>
            </w:r>
          </w:p>
        </w:tc>
        <w:tc>
          <w:tcPr>
            <w:tcW w:w="1363" w:type="dxa"/>
            <w:vAlign w:val="center"/>
          </w:tcPr>
          <w:p w14:paraId="0EA8A281" w14:textId="63CCAD59"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Investing.com</w:t>
            </w:r>
          </w:p>
        </w:tc>
        <w:tc>
          <w:tcPr>
            <w:tcW w:w="1363" w:type="dxa"/>
            <w:vAlign w:val="center"/>
          </w:tcPr>
          <w:p w14:paraId="766ED766" w14:textId="3E232711"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 xml:space="preserve">KOSPI, KOSDAQ, </w:t>
            </w:r>
            <w:proofErr w:type="spellStart"/>
            <w:r w:rsidRPr="0098529C">
              <w:rPr>
                <w:rFonts w:ascii="조선신명조" w:eastAsia="조선신명조" w:hAnsi="맑은 고딕" w:cs="맑은 고딕" w:hint="eastAsia"/>
                <w:sz w:val="14"/>
                <w:szCs w:val="14"/>
              </w:rPr>
              <w:t>다우존스</w:t>
            </w:r>
            <w:proofErr w:type="spellEnd"/>
            <w:r w:rsidRPr="0098529C">
              <w:rPr>
                <w:rFonts w:ascii="조선신명조" w:eastAsia="조선신명조" w:hint="eastAsia"/>
                <w:sz w:val="14"/>
                <w:szCs w:val="14"/>
              </w:rPr>
              <w:t>, S&amp;P500</w:t>
            </w:r>
          </w:p>
        </w:tc>
        <w:tc>
          <w:tcPr>
            <w:tcW w:w="1363" w:type="dxa"/>
            <w:vAlign w:val="center"/>
          </w:tcPr>
          <w:p w14:paraId="154A4829" w14:textId="659E9B0E"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2020.1</w:t>
            </w:r>
            <w:r w:rsidRPr="0098529C">
              <w:rPr>
                <w:rFonts w:eastAsia="조선신명조"/>
                <w:sz w:val="14"/>
                <w:szCs w:val="14"/>
              </w:rPr>
              <w:t>–</w:t>
            </w:r>
            <w:r w:rsidRPr="0098529C">
              <w:rPr>
                <w:rFonts w:ascii="조선신명조" w:eastAsia="조선신명조" w:hint="eastAsia"/>
                <w:sz w:val="14"/>
                <w:szCs w:val="14"/>
              </w:rPr>
              <w:t>2024.12</w:t>
            </w:r>
          </w:p>
        </w:tc>
        <w:tc>
          <w:tcPr>
            <w:tcW w:w="1363" w:type="dxa"/>
            <w:vAlign w:val="center"/>
          </w:tcPr>
          <w:p w14:paraId="5DBF1A25" w14:textId="10AF46CC"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rPr>
              <w:t>일</w:t>
            </w:r>
          </w:p>
        </w:tc>
        <w:tc>
          <w:tcPr>
            <w:tcW w:w="1363" w:type="dxa"/>
            <w:vAlign w:val="center"/>
          </w:tcPr>
          <w:p w14:paraId="075AE1B3" w14:textId="2F3BCA5D"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종가</w:t>
            </w:r>
            <w:proofErr w:type="spellEnd"/>
            <w:r w:rsidRPr="0098529C">
              <w:rPr>
                <w:rFonts w:ascii="조선신명조" w:eastAsia="조선신명조" w:hint="eastAsia"/>
                <w:sz w:val="14"/>
                <w:szCs w:val="14"/>
              </w:rPr>
              <w:t xml:space="preserve">, </w:t>
            </w:r>
            <w:proofErr w:type="spellStart"/>
            <w:r w:rsidRPr="0098529C">
              <w:rPr>
                <w:rFonts w:ascii="조선신명조" w:eastAsia="조선신명조" w:hAnsi="맑은 고딕" w:cs="맑은 고딕" w:hint="eastAsia"/>
                <w:sz w:val="14"/>
                <w:szCs w:val="14"/>
              </w:rPr>
              <w:t>거래량</w:t>
            </w:r>
            <w:proofErr w:type="spellEnd"/>
          </w:p>
        </w:tc>
        <w:tc>
          <w:tcPr>
            <w:tcW w:w="1363" w:type="dxa"/>
            <w:vAlign w:val="center"/>
          </w:tcPr>
          <w:p w14:paraId="449144DA" w14:textId="23CF2BDA"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lang w:eastAsia="ko-KR"/>
              </w:rPr>
              <w:t xml:space="preserve">KOSPI </w:t>
            </w:r>
            <w:proofErr w:type="spellStart"/>
            <w:r w:rsidRPr="0098529C">
              <w:rPr>
                <w:rFonts w:ascii="조선신명조" w:eastAsia="조선신명조" w:hAnsi="맑은 고딕" w:cs="맑은 고딕" w:hint="eastAsia"/>
                <w:sz w:val="14"/>
                <w:szCs w:val="14"/>
                <w:lang w:eastAsia="ko-KR"/>
              </w:rPr>
              <w:t>종가</w:t>
            </w:r>
            <w:r w:rsidRPr="0098529C">
              <w:rPr>
                <w:rFonts w:ascii="조선신명조" w:eastAsia="조선신명조" w:hint="eastAsia"/>
                <w:sz w:val="14"/>
                <w:szCs w:val="14"/>
                <w:lang w:eastAsia="ko-KR"/>
              </w:rPr>
              <w:t>·</w:t>
            </w:r>
            <w:r w:rsidRPr="0098529C">
              <w:rPr>
                <w:rFonts w:ascii="조선신명조" w:eastAsia="조선신명조" w:hAnsi="맑은 고딕" w:cs="맑은 고딕" w:hint="eastAsia"/>
                <w:sz w:val="14"/>
                <w:szCs w:val="14"/>
                <w:lang w:eastAsia="ko-KR"/>
              </w:rPr>
              <w:t>거래량</w:t>
            </w:r>
            <w:proofErr w:type="spellEnd"/>
            <w:r w:rsidRPr="0098529C">
              <w:rPr>
                <w:rFonts w:ascii="조선신명조" w:eastAsia="조선신명조" w:hint="eastAsia"/>
                <w:sz w:val="14"/>
                <w:szCs w:val="14"/>
                <w:lang w:eastAsia="ko-KR"/>
              </w:rPr>
              <w:t xml:space="preserve">, KOSDAQ </w:t>
            </w:r>
            <w:proofErr w:type="spellStart"/>
            <w:r w:rsidRPr="0098529C">
              <w:rPr>
                <w:rFonts w:ascii="조선신명조" w:eastAsia="조선신명조" w:hAnsi="맑은 고딕" w:cs="맑은 고딕" w:hint="eastAsia"/>
                <w:sz w:val="14"/>
                <w:szCs w:val="14"/>
                <w:lang w:eastAsia="ko-KR"/>
              </w:rPr>
              <w:t>종가</w:t>
            </w:r>
            <w:r w:rsidRPr="0098529C">
              <w:rPr>
                <w:rFonts w:ascii="조선신명조" w:eastAsia="조선신명조" w:hint="eastAsia"/>
                <w:sz w:val="14"/>
                <w:szCs w:val="14"/>
                <w:lang w:eastAsia="ko-KR"/>
              </w:rPr>
              <w:t>·</w:t>
            </w:r>
            <w:r w:rsidRPr="0098529C">
              <w:rPr>
                <w:rFonts w:ascii="조선신명조" w:eastAsia="조선신명조" w:hAnsi="맑은 고딕" w:cs="맑은 고딕" w:hint="eastAsia"/>
                <w:sz w:val="14"/>
                <w:szCs w:val="14"/>
                <w:lang w:eastAsia="ko-KR"/>
              </w:rPr>
              <w:t>거래량</w:t>
            </w:r>
            <w:proofErr w:type="spellEnd"/>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다우존스</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종가</w:t>
            </w:r>
            <w:r w:rsidRPr="0098529C">
              <w:rPr>
                <w:rFonts w:ascii="조선신명조" w:eastAsia="조선신명조" w:hint="eastAsia"/>
                <w:sz w:val="14"/>
                <w:szCs w:val="14"/>
                <w:lang w:eastAsia="ko-KR"/>
              </w:rPr>
              <w:t xml:space="preserve">, S&amp;P500 </w:t>
            </w:r>
            <w:r w:rsidRPr="0098529C">
              <w:rPr>
                <w:rFonts w:ascii="조선신명조" w:eastAsia="조선신명조" w:hAnsi="맑은 고딕" w:cs="맑은 고딕" w:hint="eastAsia"/>
                <w:sz w:val="14"/>
                <w:szCs w:val="14"/>
                <w:lang w:eastAsia="ko-KR"/>
              </w:rPr>
              <w:t>종가</w:t>
            </w:r>
          </w:p>
        </w:tc>
      </w:tr>
      <w:tr w:rsidR="0098529C" w14:paraId="2EE0434C" w14:textId="77777777" w:rsidTr="00A529B3">
        <w:tc>
          <w:tcPr>
            <w:tcW w:w="1362" w:type="dxa"/>
            <w:vAlign w:val="center"/>
          </w:tcPr>
          <w:p w14:paraId="0DEB3C32" w14:textId="5DD20A68"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Style w:val="af7"/>
                <w:rFonts w:ascii="조선신명조" w:eastAsia="조선신명조" w:hint="eastAsia"/>
                <w:b w:val="0"/>
                <w:bCs w:val="0"/>
                <w:sz w:val="14"/>
                <w:szCs w:val="14"/>
              </w:rPr>
              <w:t>원자재</w:t>
            </w:r>
            <w:proofErr w:type="spellEnd"/>
          </w:p>
        </w:tc>
        <w:tc>
          <w:tcPr>
            <w:tcW w:w="1363" w:type="dxa"/>
            <w:vAlign w:val="center"/>
          </w:tcPr>
          <w:p w14:paraId="1470F8C6" w14:textId="5DE62B2B"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Yahoo Finance, Investing.com</w:t>
            </w:r>
          </w:p>
        </w:tc>
        <w:tc>
          <w:tcPr>
            <w:tcW w:w="1363" w:type="dxa"/>
            <w:vAlign w:val="center"/>
          </w:tcPr>
          <w:p w14:paraId="4D0476A8" w14:textId="38A75E52"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lang w:eastAsia="ko-KR"/>
              </w:rPr>
              <w:t xml:space="preserve">WTI, </w:t>
            </w:r>
            <w:r w:rsidRPr="0098529C">
              <w:rPr>
                <w:rFonts w:ascii="조선신명조" w:eastAsia="조선신명조" w:hAnsi="맑은 고딕" w:cs="맑은 고딕" w:hint="eastAsia"/>
                <w:sz w:val="14"/>
                <w:szCs w:val="14"/>
                <w:lang w:eastAsia="ko-KR"/>
              </w:rPr>
              <w:t>금</w:t>
            </w:r>
            <w:r w:rsidRPr="0098529C">
              <w:rPr>
                <w:rFonts w:ascii="조선신명조" w:eastAsia="조선신명조" w:hint="eastAsia"/>
                <w:sz w:val="14"/>
                <w:szCs w:val="14"/>
                <w:lang w:eastAsia="ko-KR"/>
              </w:rPr>
              <w:t xml:space="preserve">(XAU), </w:t>
            </w:r>
            <w:r w:rsidRPr="0098529C">
              <w:rPr>
                <w:rFonts w:ascii="조선신명조" w:eastAsia="조선신명조" w:hAnsi="맑은 고딕" w:cs="맑은 고딕" w:hint="eastAsia"/>
                <w:sz w:val="14"/>
                <w:szCs w:val="14"/>
                <w:lang w:eastAsia="ko-KR"/>
              </w:rPr>
              <w:t>구리</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니켈</w:t>
            </w:r>
            <w:r w:rsidR="000937AF">
              <w:rPr>
                <w:rFonts w:ascii="조선신명조" w:eastAsia="조선신명조" w:hAnsi="맑은 고딕" w:cs="맑은 고딕" w:hint="eastAsia"/>
                <w:sz w:val="14"/>
                <w:szCs w:val="14"/>
                <w:lang w:eastAsia="ko-KR"/>
              </w:rPr>
              <w:t>, 알루미늄</w:t>
            </w:r>
          </w:p>
        </w:tc>
        <w:tc>
          <w:tcPr>
            <w:tcW w:w="1363" w:type="dxa"/>
            <w:vAlign w:val="center"/>
          </w:tcPr>
          <w:p w14:paraId="3F48E3BF" w14:textId="0EE6D26F"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2020.1</w:t>
            </w:r>
            <w:r w:rsidRPr="0098529C">
              <w:rPr>
                <w:rFonts w:eastAsia="조선신명조"/>
                <w:sz w:val="14"/>
                <w:szCs w:val="14"/>
              </w:rPr>
              <w:t>–</w:t>
            </w:r>
            <w:r w:rsidRPr="0098529C">
              <w:rPr>
                <w:rFonts w:ascii="조선신명조" w:eastAsia="조선신명조" w:hint="eastAsia"/>
                <w:sz w:val="14"/>
                <w:szCs w:val="14"/>
              </w:rPr>
              <w:t>2024.12</w:t>
            </w:r>
          </w:p>
        </w:tc>
        <w:tc>
          <w:tcPr>
            <w:tcW w:w="1363" w:type="dxa"/>
            <w:vAlign w:val="center"/>
          </w:tcPr>
          <w:p w14:paraId="6A55F29F" w14:textId="4823A0D9"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rPr>
              <w:t>일</w:t>
            </w:r>
          </w:p>
        </w:tc>
        <w:tc>
          <w:tcPr>
            <w:tcW w:w="1363" w:type="dxa"/>
            <w:vAlign w:val="center"/>
          </w:tcPr>
          <w:p w14:paraId="7E49AE9A" w14:textId="19DE8B56"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종가</w:t>
            </w:r>
            <w:proofErr w:type="spellEnd"/>
          </w:p>
        </w:tc>
        <w:tc>
          <w:tcPr>
            <w:tcW w:w="1363" w:type="dxa"/>
            <w:vAlign w:val="center"/>
          </w:tcPr>
          <w:p w14:paraId="6BBC38E9" w14:textId="0994284E"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lang w:eastAsia="ko-KR"/>
              </w:rPr>
              <w:t xml:space="preserve">WTI </w:t>
            </w:r>
            <w:r w:rsidRPr="0098529C">
              <w:rPr>
                <w:rFonts w:ascii="조선신명조" w:eastAsia="조선신명조" w:hAnsi="맑은 고딕" w:cs="맑은 고딕" w:hint="eastAsia"/>
                <w:sz w:val="14"/>
                <w:szCs w:val="14"/>
                <w:lang w:eastAsia="ko-KR"/>
              </w:rPr>
              <w:t>종가</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금</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구리</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알루미늄</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니켈</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종가</w:t>
            </w:r>
          </w:p>
        </w:tc>
      </w:tr>
      <w:tr w:rsidR="0098529C" w14:paraId="7170607F" w14:textId="77777777" w:rsidTr="00A529B3">
        <w:tc>
          <w:tcPr>
            <w:tcW w:w="1362" w:type="dxa"/>
            <w:vAlign w:val="center"/>
          </w:tcPr>
          <w:p w14:paraId="6C828FCD" w14:textId="13DAE572"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Style w:val="af7"/>
                <w:rFonts w:ascii="조선신명조" w:eastAsia="조선신명조" w:hint="eastAsia"/>
                <w:b w:val="0"/>
                <w:bCs w:val="0"/>
                <w:sz w:val="14"/>
                <w:szCs w:val="14"/>
              </w:rPr>
              <w:lastRenderedPageBreak/>
              <w:t>거시</w:t>
            </w:r>
            <w:proofErr w:type="spellEnd"/>
            <w:r w:rsidRPr="0098529C">
              <w:rPr>
                <w:rStyle w:val="af7"/>
                <w:rFonts w:ascii="조선신명조" w:eastAsia="조선신명조" w:hint="eastAsia"/>
                <w:b w:val="0"/>
                <w:bCs w:val="0"/>
                <w:sz w:val="14"/>
                <w:szCs w:val="14"/>
              </w:rPr>
              <w:t xml:space="preserve"> </w:t>
            </w:r>
            <w:proofErr w:type="spellStart"/>
            <w:r w:rsidRPr="0098529C">
              <w:rPr>
                <w:rStyle w:val="af7"/>
                <w:rFonts w:ascii="조선신명조" w:eastAsia="조선신명조" w:hint="eastAsia"/>
                <w:b w:val="0"/>
                <w:bCs w:val="0"/>
                <w:sz w:val="14"/>
                <w:szCs w:val="14"/>
              </w:rPr>
              <w:t>지표</w:t>
            </w:r>
            <w:proofErr w:type="spellEnd"/>
          </w:p>
        </w:tc>
        <w:tc>
          <w:tcPr>
            <w:tcW w:w="1363" w:type="dxa"/>
            <w:vAlign w:val="center"/>
          </w:tcPr>
          <w:p w14:paraId="67D39977" w14:textId="4FA1073A"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lang w:eastAsia="ko-KR"/>
              </w:rPr>
              <w:t xml:space="preserve">ECOS, FRED, </w:t>
            </w:r>
            <w:r w:rsidRPr="0098529C">
              <w:rPr>
                <w:rFonts w:ascii="조선신명조" w:eastAsia="조선신명조" w:hAnsi="맑은 고딕" w:cs="맑은 고딕" w:hint="eastAsia"/>
                <w:sz w:val="14"/>
                <w:szCs w:val="14"/>
                <w:lang w:eastAsia="ko-KR"/>
              </w:rPr>
              <w:t>통계청</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한국은행</w:t>
            </w:r>
          </w:p>
        </w:tc>
        <w:tc>
          <w:tcPr>
            <w:tcW w:w="1363" w:type="dxa"/>
            <w:vAlign w:val="center"/>
          </w:tcPr>
          <w:p w14:paraId="3BB35CF2" w14:textId="6F9F1A7A"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lang w:eastAsia="ko-KR"/>
              </w:rPr>
              <w:t>정책금리</w:t>
            </w:r>
            <w:r w:rsidRPr="0098529C">
              <w:rPr>
                <w:rFonts w:ascii="조선신명조" w:eastAsia="조선신명조" w:hint="eastAsia"/>
                <w:sz w:val="14"/>
                <w:szCs w:val="14"/>
                <w:lang w:eastAsia="ko-KR"/>
              </w:rPr>
              <w:t xml:space="preserve">, CPI, PPI, </w:t>
            </w:r>
            <w:r w:rsidRPr="0098529C">
              <w:rPr>
                <w:rFonts w:ascii="조선신명조" w:eastAsia="조선신명조" w:hAnsi="맑은 고딕" w:cs="맑은 고딕" w:hint="eastAsia"/>
                <w:sz w:val="14"/>
                <w:szCs w:val="14"/>
                <w:lang w:eastAsia="ko-KR"/>
              </w:rPr>
              <w:t>경상수지</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통화량</w:t>
            </w:r>
            <w:r w:rsidRPr="0098529C">
              <w:rPr>
                <w:rFonts w:ascii="조선신명조" w:eastAsia="조선신명조" w:hint="eastAsia"/>
                <w:sz w:val="14"/>
                <w:szCs w:val="14"/>
                <w:lang w:eastAsia="ko-KR"/>
              </w:rPr>
              <w:t>(M1, M2)</w:t>
            </w:r>
          </w:p>
        </w:tc>
        <w:tc>
          <w:tcPr>
            <w:tcW w:w="1363" w:type="dxa"/>
            <w:vAlign w:val="center"/>
          </w:tcPr>
          <w:p w14:paraId="6B018D46" w14:textId="45C7B56D"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2020.1</w:t>
            </w:r>
            <w:r w:rsidRPr="0098529C">
              <w:rPr>
                <w:rFonts w:eastAsia="조선신명조"/>
                <w:sz w:val="14"/>
                <w:szCs w:val="14"/>
              </w:rPr>
              <w:t>–</w:t>
            </w:r>
            <w:r w:rsidRPr="0098529C">
              <w:rPr>
                <w:rFonts w:ascii="조선신명조" w:eastAsia="조선신명조" w:hint="eastAsia"/>
                <w:sz w:val="14"/>
                <w:szCs w:val="14"/>
              </w:rPr>
              <w:t>2024.12</w:t>
            </w:r>
          </w:p>
        </w:tc>
        <w:tc>
          <w:tcPr>
            <w:tcW w:w="1363" w:type="dxa"/>
            <w:vAlign w:val="center"/>
          </w:tcPr>
          <w:p w14:paraId="35959CB5" w14:textId="19880139"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rPr>
              <w:t>월</w:t>
            </w:r>
          </w:p>
        </w:tc>
        <w:tc>
          <w:tcPr>
            <w:tcW w:w="1363" w:type="dxa"/>
            <w:vAlign w:val="center"/>
          </w:tcPr>
          <w:p w14:paraId="47A9A358" w14:textId="11A3AD65"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lang w:eastAsia="ko-KR"/>
              </w:rPr>
              <w:t>한국</w:t>
            </w:r>
            <w:r w:rsidRPr="0098529C">
              <w:rPr>
                <w:rFonts w:ascii="조선신명조" w:eastAsia="조선신명조" w:hint="eastAsia"/>
                <w:sz w:val="14"/>
                <w:szCs w:val="14"/>
                <w:lang w:eastAsia="ko-KR"/>
              </w:rPr>
              <w:t>/</w:t>
            </w:r>
            <w:r w:rsidRPr="0098529C">
              <w:rPr>
                <w:rFonts w:ascii="조선신명조" w:eastAsia="조선신명조" w:hAnsi="맑은 고딕" w:cs="맑은 고딕" w:hint="eastAsia"/>
                <w:sz w:val="14"/>
                <w:szCs w:val="14"/>
                <w:lang w:eastAsia="ko-KR"/>
              </w:rPr>
              <w:t>미국</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정책금리</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소비자물가지수</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생산자물가지수</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경상수지</w:t>
            </w:r>
            <w:r w:rsidRPr="0098529C">
              <w:rPr>
                <w:rFonts w:ascii="조선신명조" w:eastAsia="조선신명조" w:hint="eastAsia"/>
                <w:sz w:val="14"/>
                <w:szCs w:val="14"/>
                <w:lang w:eastAsia="ko-KR"/>
              </w:rPr>
              <w:t>, M1, M2</w:t>
            </w:r>
          </w:p>
        </w:tc>
        <w:tc>
          <w:tcPr>
            <w:tcW w:w="1363" w:type="dxa"/>
            <w:vAlign w:val="center"/>
          </w:tcPr>
          <w:p w14:paraId="51EC4DC5" w14:textId="4F3FAC52"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동일</w:t>
            </w:r>
            <w:proofErr w:type="spellEnd"/>
          </w:p>
        </w:tc>
      </w:tr>
      <w:tr w:rsidR="0098529C" w14:paraId="70CB739D" w14:textId="77777777" w:rsidTr="00A529B3">
        <w:tc>
          <w:tcPr>
            <w:tcW w:w="1362" w:type="dxa"/>
            <w:vAlign w:val="center"/>
          </w:tcPr>
          <w:p w14:paraId="7F32D17B" w14:textId="58C29B35"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Style w:val="af7"/>
                <w:rFonts w:ascii="조선신명조" w:eastAsia="조선신명조" w:hint="eastAsia"/>
                <w:b w:val="0"/>
                <w:bCs w:val="0"/>
                <w:sz w:val="14"/>
                <w:szCs w:val="14"/>
              </w:rPr>
              <w:t>리스크</w:t>
            </w:r>
            <w:proofErr w:type="spellEnd"/>
            <w:r w:rsidRPr="0098529C">
              <w:rPr>
                <w:rStyle w:val="af7"/>
                <w:rFonts w:ascii="조선신명조" w:eastAsia="조선신명조" w:hint="eastAsia"/>
                <w:b w:val="0"/>
                <w:bCs w:val="0"/>
                <w:sz w:val="14"/>
                <w:szCs w:val="14"/>
              </w:rPr>
              <w:t xml:space="preserve"> </w:t>
            </w:r>
            <w:proofErr w:type="spellStart"/>
            <w:r w:rsidRPr="0098529C">
              <w:rPr>
                <w:rStyle w:val="af7"/>
                <w:rFonts w:ascii="조선신명조" w:eastAsia="조선신명조" w:hint="eastAsia"/>
                <w:b w:val="0"/>
                <w:bCs w:val="0"/>
                <w:sz w:val="14"/>
                <w:szCs w:val="14"/>
              </w:rPr>
              <w:t>지표</w:t>
            </w:r>
            <w:proofErr w:type="spellEnd"/>
          </w:p>
        </w:tc>
        <w:tc>
          <w:tcPr>
            <w:tcW w:w="1363" w:type="dxa"/>
            <w:vAlign w:val="center"/>
          </w:tcPr>
          <w:p w14:paraId="5B9B6ADF" w14:textId="3CC91CCA"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Yahoo Finance</w:t>
            </w:r>
          </w:p>
        </w:tc>
        <w:tc>
          <w:tcPr>
            <w:tcW w:w="1363" w:type="dxa"/>
            <w:vAlign w:val="center"/>
          </w:tcPr>
          <w:p w14:paraId="745FCB58" w14:textId="0A6257BD"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VIX, MOVE, OVX, KSVKOSPI</w:t>
            </w:r>
          </w:p>
        </w:tc>
        <w:tc>
          <w:tcPr>
            <w:tcW w:w="1363" w:type="dxa"/>
            <w:vAlign w:val="center"/>
          </w:tcPr>
          <w:p w14:paraId="1A08E31C" w14:textId="79CCA5C7"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2020.1</w:t>
            </w:r>
            <w:r w:rsidRPr="0098529C">
              <w:rPr>
                <w:rFonts w:eastAsia="조선신명조"/>
                <w:sz w:val="14"/>
                <w:szCs w:val="14"/>
              </w:rPr>
              <w:t>–</w:t>
            </w:r>
            <w:r w:rsidRPr="0098529C">
              <w:rPr>
                <w:rFonts w:ascii="조선신명조" w:eastAsia="조선신명조" w:hint="eastAsia"/>
                <w:sz w:val="14"/>
                <w:szCs w:val="14"/>
              </w:rPr>
              <w:t>2024.12</w:t>
            </w:r>
          </w:p>
        </w:tc>
        <w:tc>
          <w:tcPr>
            <w:tcW w:w="1363" w:type="dxa"/>
            <w:vAlign w:val="center"/>
          </w:tcPr>
          <w:p w14:paraId="61FD71A0" w14:textId="3B00C55E"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rPr>
              <w:t>일</w:t>
            </w:r>
          </w:p>
        </w:tc>
        <w:tc>
          <w:tcPr>
            <w:tcW w:w="1363" w:type="dxa"/>
            <w:vAlign w:val="center"/>
          </w:tcPr>
          <w:p w14:paraId="52FCF9C4" w14:textId="27A08D94"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lang w:eastAsia="ko-KR"/>
              </w:rPr>
              <w:t>주식</w:t>
            </w:r>
            <w:r w:rsidRPr="0098529C">
              <w:rPr>
                <w:rFonts w:ascii="조선신명조" w:eastAsia="조선신명조" w:hint="eastAsia"/>
                <w:sz w:val="14"/>
                <w:szCs w:val="14"/>
                <w:lang w:eastAsia="ko-KR"/>
              </w:rPr>
              <w:t>·</w:t>
            </w:r>
            <w:r w:rsidRPr="0098529C">
              <w:rPr>
                <w:rFonts w:ascii="조선신명조" w:eastAsia="조선신명조" w:hAnsi="맑은 고딕" w:cs="맑은 고딕" w:hint="eastAsia"/>
                <w:sz w:val="14"/>
                <w:szCs w:val="14"/>
                <w:lang w:eastAsia="ko-KR"/>
              </w:rPr>
              <w:t>채권</w:t>
            </w:r>
            <w:r w:rsidRPr="0098529C">
              <w:rPr>
                <w:rFonts w:ascii="조선신명조" w:eastAsia="조선신명조" w:hint="eastAsia"/>
                <w:sz w:val="14"/>
                <w:szCs w:val="14"/>
                <w:lang w:eastAsia="ko-KR"/>
              </w:rPr>
              <w:t>·</w:t>
            </w:r>
            <w:r w:rsidRPr="0098529C">
              <w:rPr>
                <w:rFonts w:ascii="조선신명조" w:eastAsia="조선신명조" w:hAnsi="맑은 고딕" w:cs="맑은 고딕" w:hint="eastAsia"/>
                <w:sz w:val="14"/>
                <w:szCs w:val="14"/>
                <w:lang w:eastAsia="ko-KR"/>
              </w:rPr>
              <w:t>유가</w:t>
            </w:r>
            <w:proofErr w:type="spellEnd"/>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변동성</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코스피</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불안</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지수</w:t>
            </w:r>
          </w:p>
        </w:tc>
        <w:tc>
          <w:tcPr>
            <w:tcW w:w="1363" w:type="dxa"/>
            <w:vAlign w:val="center"/>
          </w:tcPr>
          <w:p w14:paraId="4E06AA98" w14:textId="556425DB"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동일</w:t>
            </w:r>
            <w:proofErr w:type="spellEnd"/>
          </w:p>
        </w:tc>
      </w:tr>
      <w:tr w:rsidR="0098529C" w14:paraId="4B488912" w14:textId="77777777" w:rsidTr="00A529B3">
        <w:tc>
          <w:tcPr>
            <w:tcW w:w="1362" w:type="dxa"/>
            <w:vAlign w:val="center"/>
          </w:tcPr>
          <w:p w14:paraId="481F4B8A" w14:textId="7E0D1A25"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Style w:val="af7"/>
                <w:rFonts w:ascii="조선신명조" w:eastAsia="조선신명조" w:hint="eastAsia"/>
                <w:b w:val="0"/>
                <w:bCs w:val="0"/>
                <w:sz w:val="14"/>
                <w:szCs w:val="14"/>
              </w:rPr>
              <w:t>이벤트</w:t>
            </w:r>
            <w:proofErr w:type="spellEnd"/>
            <w:r w:rsidRPr="0098529C">
              <w:rPr>
                <w:rStyle w:val="af7"/>
                <w:rFonts w:ascii="조선신명조" w:eastAsia="조선신명조" w:hint="eastAsia"/>
                <w:b w:val="0"/>
                <w:bCs w:val="0"/>
                <w:sz w:val="14"/>
                <w:szCs w:val="14"/>
              </w:rPr>
              <w:t xml:space="preserve"> </w:t>
            </w:r>
            <w:proofErr w:type="spellStart"/>
            <w:r w:rsidRPr="0098529C">
              <w:rPr>
                <w:rStyle w:val="af7"/>
                <w:rFonts w:ascii="조선신명조" w:eastAsia="조선신명조" w:hint="eastAsia"/>
                <w:b w:val="0"/>
                <w:bCs w:val="0"/>
                <w:sz w:val="14"/>
                <w:szCs w:val="14"/>
              </w:rPr>
              <w:t>지표</w:t>
            </w:r>
            <w:proofErr w:type="spellEnd"/>
          </w:p>
        </w:tc>
        <w:tc>
          <w:tcPr>
            <w:tcW w:w="1363" w:type="dxa"/>
            <w:vAlign w:val="center"/>
          </w:tcPr>
          <w:p w14:paraId="73A1D08F" w14:textId="57B10A9B"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GDELT</w:t>
            </w:r>
          </w:p>
        </w:tc>
        <w:tc>
          <w:tcPr>
            <w:tcW w:w="1363" w:type="dxa"/>
            <w:vAlign w:val="center"/>
          </w:tcPr>
          <w:p w14:paraId="21CAFF94" w14:textId="3DF0BE3E"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int="eastAsia"/>
                <w:sz w:val="14"/>
                <w:szCs w:val="14"/>
              </w:rPr>
              <w:t>events_cnt</w:t>
            </w:r>
            <w:proofErr w:type="spellEnd"/>
            <w:r w:rsidRPr="0098529C">
              <w:rPr>
                <w:rFonts w:ascii="조선신명조" w:eastAsia="조선신명조" w:hint="eastAsia"/>
                <w:sz w:val="14"/>
                <w:szCs w:val="14"/>
              </w:rPr>
              <w:t xml:space="preserve">, </w:t>
            </w:r>
            <w:proofErr w:type="spellStart"/>
            <w:r w:rsidRPr="0098529C">
              <w:rPr>
                <w:rFonts w:ascii="조선신명조" w:eastAsia="조선신명조" w:hint="eastAsia"/>
                <w:sz w:val="14"/>
                <w:szCs w:val="14"/>
              </w:rPr>
              <w:t>tone_mean</w:t>
            </w:r>
            <w:proofErr w:type="spellEnd"/>
            <w:r w:rsidRPr="0098529C">
              <w:rPr>
                <w:rFonts w:ascii="조선신명조" w:eastAsia="조선신명조" w:hint="eastAsia"/>
                <w:sz w:val="14"/>
                <w:szCs w:val="14"/>
              </w:rPr>
              <w:t xml:space="preserve">, </w:t>
            </w:r>
            <w:proofErr w:type="spellStart"/>
            <w:r w:rsidRPr="0098529C">
              <w:rPr>
                <w:rFonts w:ascii="조선신명조" w:eastAsia="조선신명조" w:hint="eastAsia"/>
                <w:sz w:val="14"/>
                <w:szCs w:val="14"/>
              </w:rPr>
              <w:t>tone_kor_mean</w:t>
            </w:r>
            <w:proofErr w:type="spellEnd"/>
            <w:r w:rsidRPr="0098529C">
              <w:rPr>
                <w:rFonts w:ascii="조선신명조" w:eastAsia="조선신명조" w:hint="eastAsia"/>
                <w:sz w:val="14"/>
                <w:szCs w:val="14"/>
              </w:rPr>
              <w:t xml:space="preserve">, </w:t>
            </w:r>
            <w:proofErr w:type="spellStart"/>
            <w:r w:rsidRPr="0098529C">
              <w:rPr>
                <w:rFonts w:ascii="조선신명조" w:eastAsia="조선신명조" w:hint="eastAsia"/>
                <w:sz w:val="14"/>
                <w:szCs w:val="14"/>
              </w:rPr>
              <w:t>gkg_doc_cnt</w:t>
            </w:r>
            <w:proofErr w:type="spellEnd"/>
            <w:r w:rsidRPr="0098529C">
              <w:rPr>
                <w:rFonts w:ascii="조선신명조" w:eastAsia="조선신명조" w:hint="eastAsia"/>
                <w:sz w:val="14"/>
                <w:szCs w:val="14"/>
              </w:rPr>
              <w:t xml:space="preserve">, </w:t>
            </w:r>
            <w:proofErr w:type="spellStart"/>
            <w:r w:rsidRPr="0098529C">
              <w:rPr>
                <w:rFonts w:ascii="조선신명조" w:eastAsia="조선신명조" w:hint="eastAsia"/>
                <w:sz w:val="14"/>
                <w:szCs w:val="14"/>
              </w:rPr>
              <w:t>gkg_kr_loc_cnt</w:t>
            </w:r>
            <w:proofErr w:type="spellEnd"/>
          </w:p>
        </w:tc>
        <w:tc>
          <w:tcPr>
            <w:tcW w:w="1363" w:type="dxa"/>
            <w:vAlign w:val="center"/>
          </w:tcPr>
          <w:p w14:paraId="03BB8D89" w14:textId="57BF1382"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2020.1</w:t>
            </w:r>
            <w:r w:rsidRPr="0098529C">
              <w:rPr>
                <w:rFonts w:eastAsia="조선신명조"/>
                <w:sz w:val="14"/>
                <w:szCs w:val="14"/>
              </w:rPr>
              <w:t>–</w:t>
            </w:r>
            <w:r w:rsidRPr="0098529C">
              <w:rPr>
                <w:rFonts w:ascii="조선신명조" w:eastAsia="조선신명조" w:hint="eastAsia"/>
                <w:sz w:val="14"/>
                <w:szCs w:val="14"/>
              </w:rPr>
              <w:t>2024.12</w:t>
            </w:r>
          </w:p>
        </w:tc>
        <w:tc>
          <w:tcPr>
            <w:tcW w:w="1363" w:type="dxa"/>
            <w:vAlign w:val="center"/>
          </w:tcPr>
          <w:p w14:paraId="4D318029" w14:textId="585C4AE6"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rPr>
              <w:t>일</w:t>
            </w:r>
          </w:p>
        </w:tc>
        <w:tc>
          <w:tcPr>
            <w:tcW w:w="1363" w:type="dxa"/>
            <w:vAlign w:val="center"/>
          </w:tcPr>
          <w:p w14:paraId="7F0E71FE" w14:textId="67B2503D"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lang w:eastAsia="ko-KR"/>
              </w:rPr>
              <w:t>이벤트</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수</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평균</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톤</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한국</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관련</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톤</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전체</w:t>
            </w:r>
            <w:r w:rsidRPr="0098529C">
              <w:rPr>
                <w:rFonts w:ascii="조선신명조" w:eastAsia="조선신명조" w:hint="eastAsia"/>
                <w:sz w:val="14"/>
                <w:szCs w:val="14"/>
                <w:lang w:eastAsia="ko-KR"/>
              </w:rPr>
              <w:t xml:space="preserve"> GKG </w:t>
            </w:r>
            <w:r w:rsidRPr="0098529C">
              <w:rPr>
                <w:rFonts w:ascii="조선신명조" w:eastAsia="조선신명조" w:hAnsi="맑은 고딕" w:cs="맑은 고딕" w:hint="eastAsia"/>
                <w:sz w:val="14"/>
                <w:szCs w:val="14"/>
                <w:lang w:eastAsia="ko-KR"/>
              </w:rPr>
              <w:t>문서</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수</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한국</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관련</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문서</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수</w:t>
            </w:r>
          </w:p>
        </w:tc>
        <w:tc>
          <w:tcPr>
            <w:tcW w:w="1363" w:type="dxa"/>
            <w:vAlign w:val="center"/>
          </w:tcPr>
          <w:p w14:paraId="683819F4" w14:textId="3EBD2993"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동일</w:t>
            </w:r>
            <w:proofErr w:type="spellEnd"/>
          </w:p>
        </w:tc>
      </w:tr>
      <w:tr w:rsidR="0098529C" w14:paraId="5AB4EF1A" w14:textId="77777777" w:rsidTr="00A529B3">
        <w:tc>
          <w:tcPr>
            <w:tcW w:w="1362" w:type="dxa"/>
            <w:vAlign w:val="center"/>
          </w:tcPr>
          <w:p w14:paraId="38BF52CD" w14:textId="79F0B814"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Style w:val="af7"/>
                <w:rFonts w:ascii="조선신명조" w:eastAsia="조선신명조" w:hint="eastAsia"/>
                <w:b w:val="0"/>
                <w:bCs w:val="0"/>
                <w:sz w:val="14"/>
                <w:szCs w:val="14"/>
              </w:rPr>
              <w:t>감정</w:t>
            </w:r>
            <w:proofErr w:type="spellEnd"/>
            <w:r w:rsidRPr="0098529C">
              <w:rPr>
                <w:rStyle w:val="af7"/>
                <w:rFonts w:ascii="조선신명조" w:eastAsia="조선신명조" w:hint="eastAsia"/>
                <w:b w:val="0"/>
                <w:bCs w:val="0"/>
                <w:sz w:val="14"/>
                <w:szCs w:val="14"/>
              </w:rPr>
              <w:t xml:space="preserve"> </w:t>
            </w:r>
            <w:proofErr w:type="spellStart"/>
            <w:r w:rsidRPr="0098529C">
              <w:rPr>
                <w:rStyle w:val="af7"/>
                <w:rFonts w:ascii="조선신명조" w:eastAsia="조선신명조" w:hint="eastAsia"/>
                <w:b w:val="0"/>
                <w:bCs w:val="0"/>
                <w:sz w:val="14"/>
                <w:szCs w:val="14"/>
              </w:rPr>
              <w:t>지표</w:t>
            </w:r>
            <w:proofErr w:type="spellEnd"/>
          </w:p>
        </w:tc>
        <w:tc>
          <w:tcPr>
            <w:tcW w:w="1363" w:type="dxa"/>
            <w:vAlign w:val="center"/>
          </w:tcPr>
          <w:p w14:paraId="1ED86575" w14:textId="1CA83719"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Naver News</w:t>
            </w:r>
          </w:p>
        </w:tc>
        <w:tc>
          <w:tcPr>
            <w:tcW w:w="1363" w:type="dxa"/>
            <w:vAlign w:val="center"/>
          </w:tcPr>
          <w:p w14:paraId="6EB8EAF4" w14:textId="62DC9482"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proofErr w:type="spellStart"/>
            <w:r w:rsidRPr="0098529C">
              <w:rPr>
                <w:rFonts w:ascii="조선신명조" w:eastAsia="조선신명조" w:hAnsi="맑은 고딕" w:cs="맑은 고딕" w:hint="eastAsia"/>
                <w:sz w:val="14"/>
                <w:szCs w:val="14"/>
              </w:rPr>
              <w:t>환율</w:t>
            </w:r>
            <w:proofErr w:type="spellEnd"/>
            <w:r w:rsidRPr="0098529C">
              <w:rPr>
                <w:rFonts w:ascii="조선신명조" w:eastAsia="조선신명조" w:hint="eastAsia"/>
                <w:sz w:val="14"/>
                <w:szCs w:val="14"/>
              </w:rPr>
              <w:t xml:space="preserve"> </w:t>
            </w:r>
            <w:proofErr w:type="spellStart"/>
            <w:r w:rsidRPr="0098529C">
              <w:rPr>
                <w:rFonts w:ascii="조선신명조" w:eastAsia="조선신명조" w:hAnsi="맑은 고딕" w:cs="맑은 고딕" w:hint="eastAsia"/>
                <w:sz w:val="14"/>
                <w:szCs w:val="14"/>
              </w:rPr>
              <w:t>관련</w:t>
            </w:r>
            <w:proofErr w:type="spellEnd"/>
            <w:r w:rsidRPr="0098529C">
              <w:rPr>
                <w:rFonts w:ascii="조선신명조" w:eastAsia="조선신명조" w:hint="eastAsia"/>
                <w:sz w:val="14"/>
                <w:szCs w:val="14"/>
              </w:rPr>
              <w:t xml:space="preserve"> </w:t>
            </w:r>
            <w:proofErr w:type="spellStart"/>
            <w:r w:rsidRPr="0098529C">
              <w:rPr>
                <w:rFonts w:ascii="조선신명조" w:eastAsia="조선신명조" w:hAnsi="맑은 고딕" w:cs="맑은 고딕" w:hint="eastAsia"/>
                <w:sz w:val="14"/>
                <w:szCs w:val="14"/>
              </w:rPr>
              <w:t>뉴스</w:t>
            </w:r>
            <w:proofErr w:type="spellEnd"/>
          </w:p>
        </w:tc>
        <w:tc>
          <w:tcPr>
            <w:tcW w:w="1363" w:type="dxa"/>
            <w:vAlign w:val="center"/>
          </w:tcPr>
          <w:p w14:paraId="471A8E59" w14:textId="3087345C"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int="eastAsia"/>
                <w:sz w:val="14"/>
                <w:szCs w:val="14"/>
              </w:rPr>
              <w:t>2020.1</w:t>
            </w:r>
            <w:r w:rsidRPr="0098529C">
              <w:rPr>
                <w:rFonts w:eastAsia="조선신명조"/>
                <w:sz w:val="14"/>
                <w:szCs w:val="14"/>
              </w:rPr>
              <w:t>–</w:t>
            </w:r>
            <w:r w:rsidRPr="0098529C">
              <w:rPr>
                <w:rFonts w:ascii="조선신명조" w:eastAsia="조선신명조" w:hint="eastAsia"/>
                <w:sz w:val="14"/>
                <w:szCs w:val="14"/>
              </w:rPr>
              <w:t>2024.12</w:t>
            </w:r>
          </w:p>
        </w:tc>
        <w:tc>
          <w:tcPr>
            <w:tcW w:w="1363" w:type="dxa"/>
            <w:vAlign w:val="center"/>
          </w:tcPr>
          <w:p w14:paraId="60D3C1F9" w14:textId="4DF08277"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rPr>
              <w:t>일</w:t>
            </w:r>
          </w:p>
        </w:tc>
        <w:tc>
          <w:tcPr>
            <w:tcW w:w="1363" w:type="dxa"/>
            <w:vAlign w:val="center"/>
          </w:tcPr>
          <w:p w14:paraId="36C55EE6" w14:textId="43B29690" w:rsidR="0098529C" w:rsidRPr="0098529C" w:rsidRDefault="0098529C" w:rsidP="0098529C">
            <w:pPr>
              <w:spacing w:before="53" w:line="252" w:lineRule="auto"/>
              <w:jc w:val="center"/>
              <w:rPr>
                <w:rFonts w:ascii="조선신명조" w:eastAsia="조선신명조" w:hAnsi="맑은 고딕" w:cs="맑은 고딕"/>
                <w:color w:val="FF0000"/>
                <w:sz w:val="14"/>
                <w:szCs w:val="14"/>
                <w:lang w:eastAsia="ko-KR"/>
              </w:rPr>
            </w:pPr>
            <w:r w:rsidRPr="0098529C">
              <w:rPr>
                <w:rFonts w:ascii="조선신명조" w:eastAsia="조선신명조" w:hAnsi="맑은 고딕" w:cs="맑은 고딕" w:hint="eastAsia"/>
                <w:sz w:val="14"/>
                <w:szCs w:val="14"/>
                <w:lang w:eastAsia="ko-KR"/>
              </w:rPr>
              <w:t>뉴스</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감정</w:t>
            </w:r>
            <w:r w:rsidRPr="0098529C">
              <w:rPr>
                <w:rFonts w:ascii="조선신명조" w:eastAsia="조선신명조" w:hint="eastAsia"/>
                <w:sz w:val="14"/>
                <w:szCs w:val="14"/>
                <w:lang w:eastAsia="ko-KR"/>
              </w:rPr>
              <w:t xml:space="preserve"> </w:t>
            </w:r>
            <w:r w:rsidRPr="0098529C">
              <w:rPr>
                <w:rFonts w:ascii="조선신명조" w:eastAsia="조선신명조" w:hAnsi="맑은 고딕" w:cs="맑은 고딕" w:hint="eastAsia"/>
                <w:sz w:val="14"/>
                <w:szCs w:val="14"/>
                <w:lang w:eastAsia="ko-KR"/>
              </w:rPr>
              <w:t>점수</w:t>
            </w:r>
          </w:p>
        </w:tc>
        <w:tc>
          <w:tcPr>
            <w:tcW w:w="1363" w:type="dxa"/>
            <w:vAlign w:val="center"/>
          </w:tcPr>
          <w:p w14:paraId="4CD6778B" w14:textId="78A3732B" w:rsidR="0098529C" w:rsidRPr="0098529C" w:rsidRDefault="00D02705" w:rsidP="0098529C">
            <w:pPr>
              <w:spacing w:before="53" w:line="252" w:lineRule="auto"/>
              <w:jc w:val="center"/>
              <w:rPr>
                <w:rFonts w:ascii="조선신명조" w:eastAsia="조선신명조" w:hAnsi="맑은 고딕" w:cs="맑은 고딕"/>
                <w:color w:val="FF0000"/>
                <w:sz w:val="14"/>
                <w:szCs w:val="14"/>
                <w:lang w:eastAsia="ko-KR"/>
              </w:rPr>
            </w:pPr>
            <w:r>
              <w:rPr>
                <w:rFonts w:ascii="조선신명조" w:eastAsia="조선신명조" w:hAnsi="맑은 고딕" w:cs="맑은 고딕" w:hint="eastAsia"/>
                <w:sz w:val="14"/>
                <w:szCs w:val="14"/>
                <w:lang w:eastAsia="ko-KR"/>
              </w:rPr>
              <w:t xml:space="preserve">일일 </w:t>
            </w:r>
            <w:r w:rsidR="0040461F" w:rsidRPr="0040461F">
              <w:rPr>
                <w:rFonts w:ascii="조선신명조" w:eastAsia="조선신명조" w:hAnsi="맑은 고딕" w:cs="맑은 고딕" w:hint="eastAsia"/>
                <w:sz w:val="14"/>
                <w:szCs w:val="14"/>
                <w:lang w:eastAsia="ko-KR"/>
              </w:rPr>
              <w:t>감</w:t>
            </w:r>
            <w:r w:rsidR="001021B8">
              <w:rPr>
                <w:rFonts w:ascii="조선신명조" w:eastAsia="조선신명조" w:hAnsi="맑은 고딕" w:cs="맑은 고딕" w:hint="eastAsia"/>
                <w:sz w:val="14"/>
                <w:szCs w:val="14"/>
                <w:lang w:eastAsia="ko-KR"/>
              </w:rPr>
              <w:t>정</w:t>
            </w:r>
            <w:r>
              <w:rPr>
                <w:rFonts w:ascii="조선신명조" w:eastAsia="조선신명조" w:hAnsi="맑은 고딕" w:cs="맑은 고딕" w:hint="eastAsia"/>
                <w:sz w:val="14"/>
                <w:szCs w:val="14"/>
                <w:lang w:eastAsia="ko-KR"/>
              </w:rPr>
              <w:t xml:space="preserve"> 점수</w:t>
            </w:r>
            <w:r w:rsidR="0040461F" w:rsidRPr="0040461F">
              <w:rPr>
                <w:rFonts w:ascii="조선신명조" w:eastAsia="조선신명조" w:hAnsi="맑은 고딕" w:cs="맑은 고딕" w:hint="eastAsia"/>
                <w:sz w:val="14"/>
                <w:szCs w:val="14"/>
                <w:lang w:eastAsia="ko-KR"/>
              </w:rPr>
              <w:t xml:space="preserve"> 평균</w:t>
            </w:r>
            <w:r>
              <w:rPr>
                <w:rFonts w:ascii="조선신명조" w:eastAsia="조선신명조" w:hAnsi="맑은 고딕" w:cs="맑은 고딕" w:hint="eastAsia"/>
                <w:sz w:val="14"/>
                <w:szCs w:val="14"/>
                <w:lang w:eastAsia="ko-KR"/>
              </w:rPr>
              <w:t>, 뉴스 개수</w:t>
            </w:r>
          </w:p>
        </w:tc>
      </w:tr>
    </w:tbl>
    <w:p w14:paraId="6D608D93" w14:textId="77777777" w:rsidR="000F7AE4" w:rsidRDefault="000F7AE4" w:rsidP="000F7AE4">
      <w:pPr>
        <w:rPr>
          <w:rFonts w:ascii="조선신명조" w:eastAsia="조선신명조" w:hAnsi="맑은 고딕" w:cs="맑은 고딕"/>
          <w:sz w:val="24"/>
          <w:szCs w:val="24"/>
          <w:lang w:eastAsia="ko-KR"/>
        </w:rPr>
      </w:pPr>
    </w:p>
    <w:p w14:paraId="0317AB5B" w14:textId="6B153EB0" w:rsidR="000F7AE4" w:rsidRDefault="00FA6135" w:rsidP="00FA6135">
      <w:pPr>
        <w:jc w:val="both"/>
        <w:rPr>
          <w:rFonts w:ascii="조선신명조" w:eastAsia="조선신명조" w:hAnsi="맑은 고딕" w:cs="맑은 고딕"/>
          <w:sz w:val="18"/>
          <w:szCs w:val="18"/>
          <w:lang w:eastAsia="ko-KR"/>
        </w:rPr>
      </w:pPr>
      <w:r w:rsidRPr="00FA6135">
        <w:rPr>
          <w:rFonts w:ascii="조선신명조" w:eastAsia="조선신명조" w:hAnsi="맑은 고딕" w:cs="맑은 고딕"/>
          <w:sz w:val="18"/>
          <w:szCs w:val="18"/>
          <w:lang w:eastAsia="ko-KR"/>
        </w:rPr>
        <w:t>&lt;표 4&gt;는</w:t>
      </w:r>
      <w:r>
        <w:rPr>
          <w:rFonts w:ascii="조선신명조" w:eastAsia="조선신명조" w:hAnsi="맑은 고딕" w:cs="맑은 고딕" w:hint="eastAsia"/>
          <w:sz w:val="18"/>
          <w:szCs w:val="18"/>
          <w:lang w:eastAsia="ko-KR"/>
        </w:rPr>
        <w:t xml:space="preserve"> 본 연구에서 사용된 데이터의 </w:t>
      </w:r>
      <w:r w:rsidRPr="00FA6135">
        <w:rPr>
          <w:rFonts w:ascii="조선신명조" w:eastAsia="조선신명조" w:hAnsi="맑은 고딕" w:cs="맑은 고딕"/>
          <w:sz w:val="18"/>
          <w:szCs w:val="18"/>
          <w:lang w:eastAsia="ko-KR"/>
        </w:rPr>
        <w:t xml:space="preserve">일 단위로 정렬된 최종 통합 패널의 </w:t>
      </w:r>
      <w:proofErr w:type="spellStart"/>
      <w:r w:rsidRPr="00FA6135">
        <w:rPr>
          <w:rFonts w:ascii="조선신명조" w:eastAsia="조선신명조" w:hAnsi="맑은 고딕" w:cs="맑은 고딕"/>
          <w:sz w:val="18"/>
          <w:szCs w:val="18"/>
          <w:lang w:eastAsia="ko-KR"/>
        </w:rPr>
        <w:t>기술통계량을</w:t>
      </w:r>
      <w:proofErr w:type="spellEnd"/>
      <w:r w:rsidRPr="00FA6135">
        <w:rPr>
          <w:rFonts w:ascii="조선신명조" w:eastAsia="조선신명조" w:hAnsi="맑은 고딕" w:cs="맑은 고딕"/>
          <w:sz w:val="18"/>
          <w:szCs w:val="18"/>
          <w:lang w:eastAsia="ko-KR"/>
        </w:rPr>
        <w:t xml:space="preserve"> 제시한다(N=1,186). 환율 종가의 평균과 중앙값은 각각 약 1,256원과 1,182원으로, 상단 꼬리가 두터운 분포를 보인다(최대 1,472원). </w:t>
      </w:r>
      <w:r>
        <w:rPr>
          <w:rFonts w:ascii="조선신명조" w:eastAsia="조선신명조" w:hAnsi="맑은 고딕" w:cs="맑은 고딕" w:hint="eastAsia"/>
          <w:sz w:val="18"/>
          <w:szCs w:val="18"/>
          <w:lang w:eastAsia="ko-KR"/>
        </w:rPr>
        <w:t xml:space="preserve">시장과 </w:t>
      </w:r>
      <w:r w:rsidRPr="00FA6135">
        <w:rPr>
          <w:rFonts w:ascii="조선신명조" w:eastAsia="조선신명조" w:hAnsi="맑은 고딕" w:cs="맑은 고딕"/>
          <w:sz w:val="18"/>
          <w:szCs w:val="18"/>
          <w:lang w:eastAsia="ko-KR"/>
        </w:rPr>
        <w:t>리스크 지표는 코로나19와 에너지 쇼크 국면을 반영해 분산이 크게 확대되었는데, VIX와 OVX의 최대치는 각각 82.69와 325.15로 스트레스 피크를 확인할 수 있다. 이벤트</w:t>
      </w:r>
      <w:r>
        <w:rPr>
          <w:rFonts w:ascii="조선신명조" w:eastAsia="조선신명조" w:hAnsi="맑은 고딕" w:cs="맑은 고딕" w:hint="eastAsia"/>
          <w:sz w:val="18"/>
          <w:szCs w:val="18"/>
          <w:lang w:eastAsia="ko-KR"/>
        </w:rPr>
        <w:t xml:space="preserve">와 </w:t>
      </w:r>
      <w:r w:rsidRPr="00FA6135">
        <w:rPr>
          <w:rFonts w:ascii="조선신명조" w:eastAsia="조선신명조" w:hAnsi="맑은 고딕" w:cs="맑은 고딕"/>
          <w:sz w:val="18"/>
          <w:szCs w:val="18"/>
          <w:lang w:eastAsia="ko-KR"/>
        </w:rPr>
        <w:t>문서 수는 평균적으로 큰 규모를 보이지만 톤 지표는 음(-)의 편향을 나타내며, 뉴스 감정지표는 일평균이 0 부근의 약한 음수로 나타난다. 직접 관련 뉴스의 일평균 기사 수가 간접 관련보다 높아, 환율 관련 보도의 집중적 생산이 관측된다.</w:t>
      </w:r>
    </w:p>
    <w:p w14:paraId="132FD211" w14:textId="77777777" w:rsidR="009E1FA0" w:rsidRDefault="009E1FA0" w:rsidP="00FA6135">
      <w:pPr>
        <w:jc w:val="both"/>
        <w:rPr>
          <w:rFonts w:ascii="조선신명조" w:eastAsia="조선신명조" w:hAnsi="맑은 고딕" w:cs="맑은 고딕"/>
          <w:sz w:val="18"/>
          <w:szCs w:val="18"/>
          <w:lang w:eastAsia="ko-KR"/>
        </w:rPr>
      </w:pPr>
    </w:p>
    <w:p w14:paraId="3E40ED1E" w14:textId="06218988" w:rsidR="009E1FA0" w:rsidRPr="009E1FA0" w:rsidRDefault="009E1FA0" w:rsidP="00FA6135">
      <w:pPr>
        <w:jc w:val="both"/>
        <w:rPr>
          <w:rFonts w:ascii="조선신명조" w:eastAsia="조선신명조" w:hAnsi="맑은 고딕" w:cs="맑은 고딕"/>
          <w:color w:val="EE0000"/>
          <w:sz w:val="18"/>
          <w:szCs w:val="18"/>
          <w:lang w:eastAsia="ko-KR"/>
        </w:rPr>
      </w:pPr>
      <w:r w:rsidRPr="009E1FA0">
        <w:rPr>
          <w:rFonts w:ascii="조선신명조" w:eastAsia="조선신명조" w:hAnsi="맑은 고딕" w:cs="맑은 고딕" w:hint="eastAsia"/>
          <w:color w:val="EE0000"/>
          <w:sz w:val="18"/>
          <w:szCs w:val="18"/>
          <w:lang w:eastAsia="ko-KR"/>
        </w:rPr>
        <w:t>기술통계는</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동시에</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데이터</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품질</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점검</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포인트를</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제공한다</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일부</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항목은</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단위</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또는</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스케일의</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불일치를</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시사한다</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예컨대</w:t>
      </w:r>
      <w:r w:rsidRPr="009E1FA0">
        <w:rPr>
          <w:rFonts w:ascii="조선신명조" w:eastAsia="조선신명조" w:hAnsi="맑은 고딕" w:cs="맑은 고딕"/>
          <w:color w:val="EE0000"/>
          <w:sz w:val="18"/>
          <w:szCs w:val="18"/>
          <w:lang w:eastAsia="ko-KR"/>
        </w:rPr>
        <w:t xml:space="preserve"> KRW/USD</w:t>
      </w:r>
      <w:r w:rsidRPr="009E1FA0">
        <w:rPr>
          <w:rFonts w:ascii="조선신명조" w:eastAsia="조선신명조" w:hAnsi="맑은 고딕" w:cs="맑은 고딕" w:hint="eastAsia"/>
          <w:color w:val="EE0000"/>
          <w:sz w:val="18"/>
          <w:szCs w:val="18"/>
          <w:lang w:eastAsia="ko-KR"/>
        </w:rPr>
        <w:t>의</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최솟값</w:t>
      </w:r>
      <w:r w:rsidRPr="009E1FA0">
        <w:rPr>
          <w:rFonts w:ascii="조선신명조" w:eastAsia="조선신명조" w:hAnsi="맑은 고딕" w:cs="맑은 고딕"/>
          <w:color w:val="EE0000"/>
          <w:sz w:val="18"/>
          <w:szCs w:val="18"/>
          <w:lang w:eastAsia="ko-KR"/>
        </w:rPr>
        <w:t xml:space="preserve"> 93.74</w:t>
      </w:r>
      <w:r w:rsidRPr="009E1FA0">
        <w:rPr>
          <w:rFonts w:ascii="조선신명조" w:eastAsia="조선신명조" w:hAnsi="맑은 고딕" w:cs="맑은 고딕" w:hint="eastAsia"/>
          <w:color w:val="EE0000"/>
          <w:sz w:val="18"/>
          <w:szCs w:val="18"/>
          <w:lang w:eastAsia="ko-KR"/>
        </w:rPr>
        <w:t>원은</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현실과</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괴리가</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크므로</w:t>
      </w:r>
      <w:r w:rsidRPr="009E1FA0">
        <w:rPr>
          <w:rFonts w:ascii="조선신명조" w:eastAsia="조선신명조" w:hAnsi="맑은 고딕" w:cs="맑은 고딕"/>
          <w:color w:val="EE0000"/>
          <w:sz w:val="18"/>
          <w:szCs w:val="18"/>
          <w:lang w:eastAsia="ko-KR"/>
        </w:rPr>
        <w:t xml:space="preserve"> </w:t>
      </w:r>
      <w:proofErr w:type="spellStart"/>
      <w:r w:rsidRPr="009E1FA0">
        <w:rPr>
          <w:rFonts w:ascii="조선신명조" w:eastAsia="조선신명조" w:hAnsi="맑은 고딕" w:cs="맑은 고딕" w:hint="eastAsia"/>
          <w:color w:val="EE0000"/>
          <w:sz w:val="18"/>
          <w:szCs w:val="18"/>
          <w:lang w:eastAsia="ko-KR"/>
        </w:rPr>
        <w:t>소스·환산</w:t>
      </w:r>
      <w:proofErr w:type="spellEnd"/>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과정</w:t>
      </w:r>
      <w:r w:rsidRPr="009E1FA0">
        <w:rPr>
          <w:rFonts w:ascii="조선신명조" w:eastAsia="조선신명조" w:hAnsi="맑은 고딕" w:cs="맑은 고딕"/>
          <w:color w:val="EE0000"/>
          <w:sz w:val="18"/>
          <w:szCs w:val="18"/>
          <w:lang w:eastAsia="ko-KR"/>
        </w:rPr>
        <w:t>(</w:t>
      </w:r>
      <w:proofErr w:type="spellStart"/>
      <w:r w:rsidRPr="009E1FA0">
        <w:rPr>
          <w:rFonts w:ascii="조선신명조" w:eastAsia="조선신명조" w:hAnsi="맑은 고딕" w:cs="맑은 고딕" w:hint="eastAsia"/>
          <w:color w:val="EE0000"/>
          <w:sz w:val="18"/>
          <w:szCs w:val="18"/>
          <w:lang w:eastAsia="ko-KR"/>
        </w:rPr>
        <w:t>역변환</w:t>
      </w:r>
      <w:proofErr w:type="spellEnd"/>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통화</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스케일</w:t>
      </w:r>
      <w:r w:rsidRPr="009E1FA0">
        <w:rPr>
          <w:rFonts w:ascii="조선신명조" w:eastAsia="조선신명조" w:hAnsi="맑은 고딕" w:cs="맑은 고딕"/>
          <w:color w:val="EE0000"/>
          <w:sz w:val="18"/>
          <w:szCs w:val="18"/>
          <w:lang w:eastAsia="ko-KR"/>
        </w:rPr>
        <w:t>)</w:t>
      </w:r>
      <w:r w:rsidRPr="009E1FA0">
        <w:rPr>
          <w:rFonts w:ascii="조선신명조" w:eastAsia="조선신명조" w:hAnsi="맑은 고딕" w:cs="맑은 고딕" w:hint="eastAsia"/>
          <w:color w:val="EE0000"/>
          <w:sz w:val="18"/>
          <w:szCs w:val="18"/>
          <w:lang w:eastAsia="ko-KR"/>
        </w:rPr>
        <w:t>의</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재검증이</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요구된다</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미국</w:t>
      </w:r>
      <w:r w:rsidRPr="009E1FA0">
        <w:rPr>
          <w:rFonts w:ascii="조선신명조" w:eastAsia="조선신명조" w:hAnsi="맑은 고딕" w:cs="맑은 고딕"/>
          <w:color w:val="EE0000"/>
          <w:sz w:val="18"/>
          <w:szCs w:val="18"/>
          <w:lang w:eastAsia="ko-KR"/>
        </w:rPr>
        <w:t xml:space="preserve"> 10</w:t>
      </w:r>
      <w:r w:rsidRPr="009E1FA0">
        <w:rPr>
          <w:rFonts w:ascii="조선신명조" w:eastAsia="조선신명조" w:hAnsi="맑은 고딕" w:cs="맑은 고딕" w:hint="eastAsia"/>
          <w:color w:val="EE0000"/>
          <w:sz w:val="18"/>
          <w:szCs w:val="18"/>
          <w:lang w:eastAsia="ko-KR"/>
        </w:rPr>
        <w:t>년물</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금리의</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수치</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역시</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퍼센트</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대비</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소수점</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표기</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여부가</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불명확하여</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모든</w:t>
      </w:r>
      <w:r w:rsidRPr="009E1FA0">
        <w:rPr>
          <w:rFonts w:ascii="조선신명조" w:eastAsia="조선신명조" w:hAnsi="맑은 고딕" w:cs="맑은 고딕"/>
          <w:color w:val="EE0000"/>
          <w:sz w:val="18"/>
          <w:szCs w:val="18"/>
          <w:lang w:eastAsia="ko-KR"/>
        </w:rPr>
        <w:t xml:space="preserve"> </w:t>
      </w:r>
      <w:proofErr w:type="spellStart"/>
      <w:r w:rsidRPr="009E1FA0">
        <w:rPr>
          <w:rFonts w:ascii="조선신명조" w:eastAsia="조선신명조" w:hAnsi="맑은 고딕" w:cs="맑은 고딕" w:hint="eastAsia"/>
          <w:color w:val="EE0000"/>
          <w:sz w:val="18"/>
          <w:szCs w:val="18"/>
          <w:lang w:eastAsia="ko-KR"/>
        </w:rPr>
        <w:t>금리·물가지표의</w:t>
      </w:r>
      <w:proofErr w:type="spellEnd"/>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단위를</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통일하는</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것이</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바람직하다</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또한</w:t>
      </w:r>
      <w:r w:rsidRPr="009E1FA0">
        <w:rPr>
          <w:rFonts w:ascii="조선신명조" w:eastAsia="조선신명조" w:hAnsi="맑은 고딕" w:cs="맑은 고딕"/>
          <w:color w:val="EE0000"/>
          <w:sz w:val="18"/>
          <w:szCs w:val="18"/>
          <w:lang w:eastAsia="ko-KR"/>
        </w:rPr>
        <w:t xml:space="preserve"> GDELT </w:t>
      </w:r>
      <w:r w:rsidRPr="009E1FA0">
        <w:rPr>
          <w:rFonts w:ascii="조선신명조" w:eastAsia="조선신명조" w:hAnsi="맑은 고딕" w:cs="맑은 고딕" w:hint="eastAsia"/>
          <w:color w:val="EE0000"/>
          <w:sz w:val="18"/>
          <w:szCs w:val="18"/>
          <w:lang w:eastAsia="ko-KR"/>
        </w:rPr>
        <w:t>관련</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지표에는</w:t>
      </w:r>
      <w:r w:rsidRPr="009E1FA0">
        <w:rPr>
          <w:rFonts w:ascii="조선신명조" w:eastAsia="조선신명조" w:hAnsi="맑은 고딕" w:cs="맑은 고딕"/>
          <w:color w:val="EE0000"/>
          <w:sz w:val="18"/>
          <w:szCs w:val="18"/>
          <w:lang w:eastAsia="ko-KR"/>
        </w:rPr>
        <w:t xml:space="preserve"> 0</w:t>
      </w:r>
      <w:r w:rsidRPr="009E1FA0">
        <w:rPr>
          <w:rFonts w:ascii="조선신명조" w:eastAsia="조선신명조" w:hAnsi="맑은 고딕" w:cs="맑은 고딕" w:hint="eastAsia"/>
          <w:color w:val="EE0000"/>
          <w:sz w:val="18"/>
          <w:szCs w:val="18"/>
          <w:lang w:eastAsia="ko-KR"/>
        </w:rPr>
        <w:t>값이</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포함되어</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수집</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공백</w:t>
      </w:r>
      <w:r w:rsidRPr="009E1FA0">
        <w:rPr>
          <w:rFonts w:ascii="조선신명조" w:eastAsia="조선신명조" w:hAnsi="맑은 고딕" w:cs="맑은 고딕"/>
          <w:color w:val="EE0000"/>
          <w:sz w:val="18"/>
          <w:szCs w:val="18"/>
          <w:lang w:eastAsia="ko-KR"/>
        </w:rPr>
        <w:t>(</w:t>
      </w:r>
      <w:proofErr w:type="spellStart"/>
      <w:r w:rsidRPr="009E1FA0">
        <w:rPr>
          <w:rFonts w:ascii="조선신명조" w:eastAsia="조선신명조" w:hAnsi="맑은 고딕" w:cs="맑은 고딕" w:hint="eastAsia"/>
          <w:color w:val="EE0000"/>
          <w:sz w:val="18"/>
          <w:szCs w:val="18"/>
          <w:lang w:eastAsia="ko-KR"/>
        </w:rPr>
        <w:t>크롤링</w:t>
      </w:r>
      <w:proofErr w:type="spellEnd"/>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실패·</w:t>
      </w:r>
      <w:r w:rsidRPr="009E1FA0">
        <w:rPr>
          <w:rFonts w:ascii="조선신명조" w:eastAsia="조선신명조" w:hAnsi="맑은 고딕" w:cs="맑은 고딕"/>
          <w:color w:val="EE0000"/>
          <w:sz w:val="18"/>
          <w:szCs w:val="18"/>
          <w:lang w:eastAsia="ko-KR"/>
        </w:rPr>
        <w:t xml:space="preserve">API </w:t>
      </w:r>
      <w:r w:rsidRPr="009E1FA0">
        <w:rPr>
          <w:rFonts w:ascii="조선신명조" w:eastAsia="조선신명조" w:hAnsi="맑은 고딕" w:cs="맑은 고딕" w:hint="eastAsia"/>
          <w:color w:val="EE0000"/>
          <w:sz w:val="18"/>
          <w:szCs w:val="18"/>
          <w:lang w:eastAsia="ko-KR"/>
        </w:rPr>
        <w:t>지연</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등</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가능성을</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시사하므로</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해당</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일자를</w:t>
      </w:r>
      <w:r w:rsidRPr="009E1FA0">
        <w:rPr>
          <w:rFonts w:ascii="조선신명조" w:eastAsia="조선신명조" w:hAnsi="맑은 고딕" w:cs="맑은 고딕"/>
          <w:color w:val="EE0000"/>
          <w:sz w:val="18"/>
          <w:szCs w:val="18"/>
          <w:lang w:eastAsia="ko-KR"/>
        </w:rPr>
        <w:t xml:space="preserve"> </w:t>
      </w:r>
      <w:proofErr w:type="spellStart"/>
      <w:r w:rsidRPr="009E1FA0">
        <w:rPr>
          <w:rFonts w:ascii="조선신명조" w:eastAsia="조선신명조" w:hAnsi="맑은 고딕" w:cs="맑은 고딕" w:hint="eastAsia"/>
          <w:color w:val="EE0000"/>
          <w:sz w:val="18"/>
          <w:szCs w:val="18"/>
          <w:lang w:eastAsia="ko-KR"/>
        </w:rPr>
        <w:t>보간하기보다</w:t>
      </w:r>
      <w:proofErr w:type="spellEnd"/>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color w:val="EE0000"/>
          <w:sz w:val="18"/>
          <w:szCs w:val="18"/>
          <w:lang w:eastAsia="ko-KR"/>
        </w:rPr>
        <w:t>“</w:t>
      </w:r>
      <w:r w:rsidRPr="009E1FA0">
        <w:rPr>
          <w:rFonts w:ascii="조선신명조" w:eastAsia="조선신명조" w:hAnsi="맑은 고딕" w:cs="맑은 고딕" w:hint="eastAsia"/>
          <w:color w:val="EE0000"/>
          <w:sz w:val="18"/>
          <w:szCs w:val="18"/>
          <w:lang w:eastAsia="ko-KR"/>
        </w:rPr>
        <w:t>데이터</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공백일”</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플래그를</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도입해</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모델이</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구조적</w:t>
      </w:r>
      <w:r w:rsidRPr="009E1FA0">
        <w:rPr>
          <w:rFonts w:ascii="조선신명조" w:eastAsia="조선신명조" w:hAnsi="맑은 고딕" w:cs="맑은 고딕"/>
          <w:color w:val="EE0000"/>
          <w:sz w:val="18"/>
          <w:szCs w:val="18"/>
          <w:lang w:eastAsia="ko-KR"/>
        </w:rPr>
        <w:t xml:space="preserve"> </w:t>
      </w:r>
      <w:proofErr w:type="spellStart"/>
      <w:r w:rsidRPr="009E1FA0">
        <w:rPr>
          <w:rFonts w:ascii="조선신명조" w:eastAsia="조선신명조" w:hAnsi="맑은 고딕" w:cs="맑은 고딕" w:hint="eastAsia"/>
          <w:color w:val="EE0000"/>
          <w:sz w:val="18"/>
          <w:szCs w:val="18"/>
          <w:lang w:eastAsia="ko-KR"/>
        </w:rPr>
        <w:t>결측을</w:t>
      </w:r>
      <w:proofErr w:type="spellEnd"/>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인지하도록</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하는</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편이</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안전하다</w:t>
      </w:r>
      <w:r w:rsidRPr="009E1FA0">
        <w:rPr>
          <w:rFonts w:ascii="조선신명조" w:eastAsia="조선신명조" w:hAnsi="맑은 고딕" w:cs="맑은 고딕"/>
          <w:color w:val="EE0000"/>
          <w:sz w:val="18"/>
          <w:szCs w:val="18"/>
          <w:lang w:eastAsia="ko-KR"/>
        </w:rPr>
        <w:t xml:space="preserve">. </w:t>
      </w:r>
      <w:proofErr w:type="spellStart"/>
      <w:r w:rsidRPr="009E1FA0">
        <w:rPr>
          <w:rFonts w:ascii="조선신명조" w:eastAsia="조선신명조" w:hAnsi="맑은 고딕" w:cs="맑은 고딕" w:hint="eastAsia"/>
          <w:color w:val="EE0000"/>
          <w:sz w:val="18"/>
          <w:szCs w:val="18"/>
          <w:lang w:eastAsia="ko-KR"/>
        </w:rPr>
        <w:t>컬럼명</w:t>
      </w:r>
      <w:proofErr w:type="spellEnd"/>
      <w:r w:rsidRPr="009E1FA0">
        <w:rPr>
          <w:rFonts w:ascii="조선신명조" w:eastAsia="조선신명조" w:hAnsi="맑은 고딕" w:cs="맑은 고딕"/>
          <w:color w:val="EE0000"/>
          <w:sz w:val="18"/>
          <w:szCs w:val="18"/>
          <w:lang w:eastAsia="ko-KR"/>
        </w:rPr>
        <w:t xml:space="preserve"> </w:t>
      </w:r>
      <w:proofErr w:type="spellStart"/>
      <w:r w:rsidRPr="009E1FA0">
        <w:rPr>
          <w:rFonts w:ascii="조선신명조" w:eastAsia="조선신명조" w:hAnsi="맑은 고딕" w:cs="맑은 고딕" w:hint="eastAsia"/>
          <w:color w:val="EE0000"/>
          <w:sz w:val="18"/>
          <w:szCs w:val="18"/>
          <w:lang w:eastAsia="ko-KR"/>
        </w:rPr>
        <w:t>오탈자</w:t>
      </w:r>
      <w:proofErr w:type="spellEnd"/>
      <w:r w:rsidRPr="009E1FA0">
        <w:rPr>
          <w:rFonts w:ascii="조선신명조" w:eastAsia="조선신명조" w:hAnsi="맑은 고딕" w:cs="맑은 고딕"/>
          <w:color w:val="EE0000"/>
          <w:sz w:val="18"/>
          <w:szCs w:val="18"/>
          <w:lang w:eastAsia="ko-KR"/>
        </w:rPr>
        <w:t>(</w:t>
      </w:r>
      <w:r w:rsidRPr="009E1FA0">
        <w:rPr>
          <w:rFonts w:ascii="조선신명조" w:eastAsia="조선신명조" w:hAnsi="맑은 고딕" w:cs="맑은 고딕" w:hint="eastAsia"/>
          <w:color w:val="EE0000"/>
          <w:sz w:val="18"/>
          <w:szCs w:val="18"/>
          <w:lang w:eastAsia="ko-KR"/>
        </w:rPr>
        <w:t>예</w:t>
      </w:r>
      <w:r w:rsidRPr="009E1FA0">
        <w:rPr>
          <w:rFonts w:ascii="조선신명조" w:eastAsia="조선신명조" w:hAnsi="맑은 고딕" w:cs="맑은 고딕"/>
          <w:color w:val="EE0000"/>
          <w:sz w:val="18"/>
          <w:szCs w:val="18"/>
          <w:lang w:eastAsia="ko-KR"/>
        </w:rPr>
        <w:t xml:space="preserve">: </w:t>
      </w:r>
      <w:proofErr w:type="spellStart"/>
      <w:r w:rsidRPr="009E1FA0">
        <w:rPr>
          <w:rFonts w:ascii="조선신명조" w:eastAsia="조선신명조" w:hAnsi="맑은 고딕" w:cs="맑은 고딕"/>
          <w:color w:val="EE0000"/>
          <w:sz w:val="18"/>
          <w:szCs w:val="18"/>
          <w:lang w:eastAsia="ko-KR"/>
        </w:rPr>
        <w:t>gkg_kr_loc</w:t>
      </w:r>
      <w:proofErr w:type="spellEnd"/>
      <w:r w:rsidRPr="009E1FA0">
        <w:rPr>
          <w:rFonts w:ascii="조선신명조" w:eastAsia="조선신명조" w:hAnsi="맑은 고딕" w:cs="맑은 고딕"/>
          <w:color w:val="EE0000"/>
          <w:sz w:val="18"/>
          <w:szCs w:val="18"/>
          <w:lang w:eastAsia="ko-KR"/>
        </w:rPr>
        <w:t>_</w:t>
      </w:r>
      <w:r w:rsidRPr="009E1FA0">
        <w:rPr>
          <w:rFonts w:ascii="조선신명조" w:eastAsia="조선신명조" w:hAnsi="맑은 고딕" w:cs="맑은 고딕" w:hint="eastAsia"/>
          <w:color w:val="EE0000"/>
          <w:sz w:val="18"/>
          <w:szCs w:val="18"/>
          <w:lang w:eastAsia="ko-KR"/>
        </w:rPr>
        <w:t>춧</w:t>
      </w:r>
      <w:r w:rsidRPr="009E1FA0">
        <w:rPr>
          <w:rFonts w:ascii="조선신명조" w:eastAsia="조선신명조" w:hAnsi="맑은 고딕" w:cs="맑은 고딕"/>
          <w:color w:val="EE0000"/>
          <w:sz w:val="18"/>
          <w:szCs w:val="18"/>
          <w:lang w:eastAsia="ko-KR"/>
        </w:rPr>
        <w:t>)</w:t>
      </w:r>
      <w:r w:rsidRPr="009E1FA0">
        <w:rPr>
          <w:rFonts w:ascii="조선신명조" w:eastAsia="조선신명조" w:hAnsi="맑은 고딕" w:cs="맑은 고딕" w:hint="eastAsia"/>
          <w:color w:val="EE0000"/>
          <w:sz w:val="18"/>
          <w:szCs w:val="18"/>
          <w:lang w:eastAsia="ko-KR"/>
        </w:rPr>
        <w:t>는</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파이프라인</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단계에서</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스키마</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검증과</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명명</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규칙</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통일을</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통해</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사전에</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제거해야</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한다</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끝으로</w:t>
      </w:r>
      <w:r w:rsidRPr="009E1FA0">
        <w:rPr>
          <w:rFonts w:ascii="조선신명조" w:eastAsia="조선신명조" w:hAnsi="맑은 고딕" w:cs="맑은 고딕"/>
          <w:color w:val="EE0000"/>
          <w:sz w:val="18"/>
          <w:szCs w:val="18"/>
          <w:lang w:eastAsia="ko-KR"/>
        </w:rPr>
        <w:t xml:space="preserve">, </w:t>
      </w:r>
      <w:proofErr w:type="spellStart"/>
      <w:r w:rsidRPr="009E1FA0">
        <w:rPr>
          <w:rFonts w:ascii="조선신명조" w:eastAsia="조선신명조" w:hAnsi="맑은 고딕" w:cs="맑은 고딕" w:hint="eastAsia"/>
          <w:color w:val="EE0000"/>
          <w:sz w:val="18"/>
          <w:szCs w:val="18"/>
          <w:lang w:eastAsia="ko-KR"/>
        </w:rPr>
        <w:t>변동성·거래량·이벤트</w:t>
      </w:r>
      <w:proofErr w:type="spellEnd"/>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계열의</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우측</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장꼬리와</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감정</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점수의</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음</w:t>
      </w:r>
      <w:r w:rsidRPr="009E1FA0">
        <w:rPr>
          <w:rFonts w:ascii="조선신명조" w:eastAsia="조선신명조" w:hAnsi="맑은 고딕" w:cs="맑은 고딕"/>
          <w:color w:val="EE0000"/>
          <w:sz w:val="18"/>
          <w:szCs w:val="18"/>
          <w:lang w:eastAsia="ko-KR"/>
        </w:rPr>
        <w:t>(-)</w:t>
      </w:r>
      <w:r w:rsidRPr="009E1FA0">
        <w:rPr>
          <w:rFonts w:ascii="조선신명조" w:eastAsia="조선신명조" w:hAnsi="맑은 고딕" w:cs="맑은 고딕" w:hint="eastAsia"/>
          <w:color w:val="EE0000"/>
          <w:sz w:val="18"/>
          <w:szCs w:val="18"/>
          <w:lang w:eastAsia="ko-KR"/>
        </w:rPr>
        <w:t>쪽</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치우침은</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모델</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학습에서</w:t>
      </w:r>
      <w:r w:rsidRPr="009E1FA0">
        <w:rPr>
          <w:rFonts w:ascii="조선신명조" w:eastAsia="조선신명조" w:hAnsi="맑은 고딕" w:cs="맑은 고딕"/>
          <w:color w:val="EE0000"/>
          <w:sz w:val="18"/>
          <w:szCs w:val="18"/>
          <w:lang w:eastAsia="ko-KR"/>
        </w:rPr>
        <w:t xml:space="preserve"> </w:t>
      </w:r>
      <w:proofErr w:type="spellStart"/>
      <w:r w:rsidRPr="009E1FA0">
        <w:rPr>
          <w:rFonts w:ascii="조선신명조" w:eastAsia="조선신명조" w:hAnsi="맑은 고딕" w:cs="맑은 고딕" w:hint="eastAsia"/>
          <w:color w:val="EE0000"/>
          <w:sz w:val="18"/>
          <w:szCs w:val="18"/>
          <w:lang w:eastAsia="ko-KR"/>
        </w:rPr>
        <w:t>외란에</w:t>
      </w:r>
      <w:proofErr w:type="spellEnd"/>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민감할</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수</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있으므로</w:t>
      </w:r>
      <w:r w:rsidRPr="009E1FA0">
        <w:rPr>
          <w:rFonts w:ascii="조선신명조" w:eastAsia="조선신명조" w:hAnsi="맑은 고딕" w:cs="맑은 고딕"/>
          <w:color w:val="EE0000"/>
          <w:sz w:val="18"/>
          <w:szCs w:val="18"/>
          <w:lang w:eastAsia="ko-KR"/>
        </w:rPr>
        <w:t xml:space="preserve">, </w:t>
      </w:r>
      <w:proofErr w:type="spellStart"/>
      <w:r w:rsidRPr="009E1FA0">
        <w:rPr>
          <w:rFonts w:ascii="조선신명조" w:eastAsia="조선신명조" w:hAnsi="맑은 고딕" w:cs="맑은 고딕"/>
          <w:color w:val="EE0000"/>
          <w:sz w:val="18"/>
          <w:szCs w:val="18"/>
          <w:lang w:eastAsia="ko-KR"/>
        </w:rPr>
        <w:t>RobustScaler</w:t>
      </w:r>
      <w:r w:rsidRPr="009E1FA0">
        <w:rPr>
          <w:rFonts w:ascii="조선신명조" w:eastAsia="조선신명조" w:hAnsi="맑은 고딕" w:cs="맑은 고딕"/>
          <w:color w:val="EE0000"/>
          <w:sz w:val="18"/>
          <w:szCs w:val="18"/>
          <w:lang w:eastAsia="ko-KR"/>
        </w:rPr>
        <w:t>·</w:t>
      </w:r>
      <w:r w:rsidRPr="009E1FA0">
        <w:rPr>
          <w:rFonts w:ascii="조선신명조" w:eastAsia="조선신명조" w:hAnsi="맑은 고딕" w:cs="맑은 고딕"/>
          <w:color w:val="EE0000"/>
          <w:sz w:val="18"/>
          <w:szCs w:val="18"/>
          <w:lang w:eastAsia="ko-KR"/>
        </w:rPr>
        <w:t>Huber</w:t>
      </w:r>
      <w:proofErr w:type="spellEnd"/>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손실</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등</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이상치</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강건화</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설정을</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병행하는</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것이</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유의미한</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성능</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개선으로</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이어질</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수</w:t>
      </w:r>
      <w:r w:rsidRPr="009E1FA0">
        <w:rPr>
          <w:rFonts w:ascii="조선신명조" w:eastAsia="조선신명조" w:hAnsi="맑은 고딕" w:cs="맑은 고딕"/>
          <w:color w:val="EE0000"/>
          <w:sz w:val="18"/>
          <w:szCs w:val="18"/>
          <w:lang w:eastAsia="ko-KR"/>
        </w:rPr>
        <w:t xml:space="preserve"> </w:t>
      </w:r>
      <w:r w:rsidRPr="009E1FA0">
        <w:rPr>
          <w:rFonts w:ascii="조선신명조" w:eastAsia="조선신명조" w:hAnsi="맑은 고딕" w:cs="맑은 고딕" w:hint="eastAsia"/>
          <w:color w:val="EE0000"/>
          <w:sz w:val="18"/>
          <w:szCs w:val="18"/>
          <w:lang w:eastAsia="ko-KR"/>
        </w:rPr>
        <w:t>있다</w:t>
      </w:r>
      <w:r w:rsidRPr="009E1FA0">
        <w:rPr>
          <w:rFonts w:ascii="조선신명조" w:eastAsia="조선신명조" w:hAnsi="맑은 고딕" w:cs="맑은 고딕"/>
          <w:color w:val="EE0000"/>
          <w:sz w:val="18"/>
          <w:szCs w:val="18"/>
          <w:lang w:eastAsia="ko-KR"/>
        </w:rPr>
        <w:t>.</w:t>
      </w:r>
    </w:p>
    <w:p w14:paraId="381FA8CF" w14:textId="77777777" w:rsidR="000F7AE4" w:rsidRDefault="000F7AE4" w:rsidP="000F7AE4">
      <w:pPr>
        <w:rPr>
          <w:rFonts w:ascii="조선신명조" w:eastAsia="조선신명조" w:hAnsi="맑은 고딕" w:cs="맑은 고딕"/>
          <w:sz w:val="24"/>
          <w:szCs w:val="24"/>
          <w:lang w:eastAsia="ko-KR"/>
        </w:rPr>
      </w:pPr>
    </w:p>
    <w:p w14:paraId="0188E5C7" w14:textId="0B24D8FF" w:rsidR="00AC4E8F" w:rsidRPr="00E5742E" w:rsidRDefault="000F7AE4" w:rsidP="00E67076">
      <w:pPr>
        <w:pBdr>
          <w:top w:val="nil"/>
          <w:left w:val="nil"/>
          <w:bottom w:val="nil"/>
          <w:right w:val="nil"/>
          <w:between w:val="nil"/>
        </w:pBdr>
        <w:spacing w:before="53" w:line="252" w:lineRule="auto"/>
        <w:jc w:val="both"/>
        <w:rPr>
          <w:rFonts w:ascii="조선신명조" w:eastAsia="조선신명조" w:hAnsi="맑은 고딕" w:cs="맑은 고딕"/>
          <w:sz w:val="24"/>
          <w:szCs w:val="24"/>
          <w:lang w:eastAsia="ko-KR"/>
        </w:rPr>
      </w:pPr>
      <w:r w:rsidRPr="00AD713B">
        <w:rPr>
          <w:rFonts w:ascii="조선신명조" w:eastAsia="조선신명조" w:hAnsi="맑은 고딕" w:cs="맑은 고딕" w:hint="eastAsia"/>
          <w:b/>
          <w:bCs/>
          <w:sz w:val="18"/>
          <w:szCs w:val="18"/>
          <w:lang w:eastAsia="ko-KR"/>
        </w:rPr>
        <w:t xml:space="preserve">&lt;표 </w:t>
      </w:r>
      <w:r w:rsidR="00AD713B" w:rsidRPr="00AD713B">
        <w:rPr>
          <w:rFonts w:ascii="조선신명조" w:eastAsia="조선신명조" w:hAnsi="맑은 고딕" w:cs="맑은 고딕" w:hint="eastAsia"/>
          <w:b/>
          <w:bCs/>
          <w:sz w:val="18"/>
          <w:szCs w:val="18"/>
          <w:lang w:eastAsia="ko-KR"/>
        </w:rPr>
        <w:t>4</w:t>
      </w:r>
      <w:r w:rsidRPr="00AD713B">
        <w:rPr>
          <w:rFonts w:ascii="조선신명조" w:eastAsia="조선신명조" w:hAnsi="맑은 고딕" w:cs="맑은 고딕" w:hint="eastAsia"/>
          <w:b/>
          <w:bCs/>
          <w:sz w:val="18"/>
          <w:szCs w:val="18"/>
          <w:lang w:eastAsia="ko-KR"/>
        </w:rPr>
        <w:t xml:space="preserve">&gt; </w:t>
      </w:r>
      <w:commentRangeStart w:id="3"/>
      <w:r w:rsidR="00AC4E8F">
        <w:rPr>
          <w:rFonts w:ascii="조선신명조" w:eastAsia="조선신명조" w:hAnsi="맑은 고딕" w:cs="맑은 고딕" w:hint="eastAsia"/>
          <w:sz w:val="18"/>
          <w:szCs w:val="18"/>
          <w:lang w:eastAsia="ko-KR"/>
        </w:rPr>
        <w:t>변수들의 통계량 (N, Mean, Median, Std. Q1, Q3)</w:t>
      </w:r>
      <w:commentRangeEnd w:id="3"/>
      <w:r w:rsidR="00AC4E8F">
        <w:rPr>
          <w:rStyle w:val="ae"/>
        </w:rPr>
        <w:commentReference w:id="3"/>
      </w:r>
    </w:p>
    <w:p w14:paraId="2F576031" w14:textId="7BE3BDBC" w:rsidR="000F7AE4" w:rsidRPr="00AD713B" w:rsidRDefault="000F7AE4" w:rsidP="000F7AE4">
      <w:pPr>
        <w:pBdr>
          <w:top w:val="nil"/>
          <w:left w:val="nil"/>
          <w:bottom w:val="nil"/>
          <w:right w:val="nil"/>
          <w:between w:val="nil"/>
        </w:pBdr>
        <w:spacing w:before="53" w:line="252" w:lineRule="auto"/>
        <w:jc w:val="both"/>
        <w:rPr>
          <w:rFonts w:ascii="조선신명조" w:eastAsia="조선신명조" w:hAnsi="맑은 고딕" w:cs="맑은 고딕"/>
          <w:b/>
          <w:bCs/>
          <w:sz w:val="24"/>
          <w:szCs w:val="24"/>
          <w:lang w:eastAsia="ko-KR"/>
        </w:rPr>
        <w:sectPr w:rsidR="000F7AE4" w:rsidRPr="00AD713B" w:rsidSect="00D95A4E">
          <w:type w:val="continuous"/>
          <w:pgSz w:w="11910" w:h="16840"/>
          <w:pgMar w:top="1580" w:right="1180" w:bottom="2040" w:left="1180" w:header="0" w:footer="1849" w:gutter="0"/>
          <w:cols w:space="720"/>
        </w:sectPr>
      </w:pPr>
    </w:p>
    <w:tbl>
      <w:tblPr>
        <w:tblStyle w:val="a9"/>
        <w:tblW w:w="0" w:type="auto"/>
        <w:tblLook w:val="04A0" w:firstRow="1" w:lastRow="0" w:firstColumn="1" w:lastColumn="0" w:noHBand="0" w:noVBand="1"/>
      </w:tblPr>
      <w:tblGrid>
        <w:gridCol w:w="2184"/>
        <w:gridCol w:w="650"/>
        <w:gridCol w:w="958"/>
        <w:gridCol w:w="958"/>
        <w:gridCol w:w="958"/>
        <w:gridCol w:w="958"/>
        <w:gridCol w:w="958"/>
        <w:gridCol w:w="958"/>
        <w:gridCol w:w="958"/>
      </w:tblGrid>
      <w:tr w:rsidR="00CC4BD1" w14:paraId="4C0D114F" w14:textId="52B05D59" w:rsidTr="004E6CFF">
        <w:tc>
          <w:tcPr>
            <w:tcW w:w="2175" w:type="dxa"/>
          </w:tcPr>
          <w:p w14:paraId="1728CB03" w14:textId="71A3E09B" w:rsidR="00572EA8" w:rsidRPr="0053251B" w:rsidRDefault="00572EA8" w:rsidP="00477B35">
            <w:pPr>
              <w:spacing w:before="53" w:line="252" w:lineRule="auto"/>
              <w:jc w:val="both"/>
              <w:rPr>
                <w:rFonts w:ascii="조선신명조" w:eastAsia="조선신명조" w:hAnsi="맑은 고딕" w:cs="맑은 고딕"/>
                <w:b/>
                <w:bCs/>
                <w:sz w:val="16"/>
                <w:szCs w:val="16"/>
                <w:lang w:eastAsia="ko-KR"/>
              </w:rPr>
            </w:pPr>
            <w:proofErr w:type="spellStart"/>
            <w:r w:rsidRPr="0053251B">
              <w:rPr>
                <w:rFonts w:ascii="조선신명조" w:eastAsia="조선신명조" w:hAnsi="맑은 고딕" w:cs="맑은 고딕" w:hint="eastAsia"/>
                <w:b/>
                <w:bCs/>
                <w:sz w:val="16"/>
                <w:szCs w:val="16"/>
                <w:lang w:eastAsia="ko-KR"/>
              </w:rPr>
              <w:t>변수명</w:t>
            </w:r>
            <w:proofErr w:type="spellEnd"/>
          </w:p>
        </w:tc>
        <w:tc>
          <w:tcPr>
            <w:tcW w:w="603" w:type="dxa"/>
          </w:tcPr>
          <w:p w14:paraId="1300FEE5" w14:textId="41CCAD7E" w:rsidR="00572EA8" w:rsidRPr="0053251B" w:rsidRDefault="00572EA8" w:rsidP="00477B35">
            <w:pPr>
              <w:spacing w:before="53" w:line="252" w:lineRule="auto"/>
              <w:jc w:val="both"/>
              <w:rPr>
                <w:rFonts w:ascii="조선신명조" w:eastAsia="조선신명조" w:hAnsi="맑은 고딕" w:cs="맑은 고딕"/>
                <w:b/>
                <w:bCs/>
                <w:sz w:val="16"/>
                <w:szCs w:val="16"/>
                <w:lang w:eastAsia="ko-KR"/>
              </w:rPr>
            </w:pPr>
            <w:r w:rsidRPr="0053251B">
              <w:rPr>
                <w:rFonts w:ascii="조선신명조" w:eastAsia="조선신명조" w:hAnsi="맑은 고딕" w:cs="맑은 고딕" w:hint="eastAsia"/>
                <w:b/>
                <w:bCs/>
                <w:sz w:val="16"/>
                <w:szCs w:val="16"/>
                <w:lang w:eastAsia="ko-KR"/>
              </w:rPr>
              <w:t>Count</w:t>
            </w:r>
          </w:p>
        </w:tc>
        <w:tc>
          <w:tcPr>
            <w:tcW w:w="999" w:type="dxa"/>
          </w:tcPr>
          <w:p w14:paraId="283F51A3" w14:textId="5DA6C297" w:rsidR="00572EA8" w:rsidRPr="0053251B" w:rsidRDefault="00572EA8" w:rsidP="00477B35">
            <w:pPr>
              <w:spacing w:before="53" w:line="252" w:lineRule="auto"/>
              <w:jc w:val="both"/>
              <w:rPr>
                <w:rFonts w:ascii="조선신명조" w:eastAsia="조선신명조" w:hAnsi="맑은 고딕" w:cs="맑은 고딕"/>
                <w:b/>
                <w:bCs/>
                <w:sz w:val="16"/>
                <w:szCs w:val="16"/>
                <w:lang w:eastAsia="ko-KR"/>
              </w:rPr>
            </w:pPr>
            <w:r w:rsidRPr="0053251B">
              <w:rPr>
                <w:rFonts w:ascii="조선신명조" w:eastAsia="조선신명조" w:hAnsi="맑은 고딕" w:cs="맑은 고딕" w:hint="eastAsia"/>
                <w:b/>
                <w:bCs/>
                <w:sz w:val="16"/>
                <w:szCs w:val="16"/>
                <w:lang w:eastAsia="ko-KR"/>
              </w:rPr>
              <w:t>Mean</w:t>
            </w:r>
          </w:p>
        </w:tc>
        <w:tc>
          <w:tcPr>
            <w:tcW w:w="850" w:type="dxa"/>
          </w:tcPr>
          <w:p w14:paraId="202BA7C5" w14:textId="79AAADCD" w:rsidR="00572EA8" w:rsidRPr="0053251B" w:rsidRDefault="00572EA8" w:rsidP="00477B35">
            <w:pPr>
              <w:spacing w:before="53" w:line="252" w:lineRule="auto"/>
              <w:jc w:val="both"/>
              <w:rPr>
                <w:rFonts w:ascii="조선신명조" w:eastAsia="조선신명조" w:hAnsi="맑은 고딕" w:cs="맑은 고딕"/>
                <w:b/>
                <w:bCs/>
                <w:sz w:val="16"/>
                <w:szCs w:val="16"/>
                <w:lang w:eastAsia="ko-KR"/>
              </w:rPr>
            </w:pPr>
            <w:r w:rsidRPr="0053251B">
              <w:rPr>
                <w:rFonts w:ascii="조선신명조" w:eastAsia="조선신명조" w:hAnsi="맑은 고딕" w:cs="맑은 고딕" w:hint="eastAsia"/>
                <w:b/>
                <w:bCs/>
                <w:sz w:val="16"/>
                <w:szCs w:val="16"/>
                <w:lang w:eastAsia="ko-KR"/>
              </w:rPr>
              <w:t>Min</w:t>
            </w:r>
          </w:p>
        </w:tc>
        <w:tc>
          <w:tcPr>
            <w:tcW w:w="966" w:type="dxa"/>
          </w:tcPr>
          <w:p w14:paraId="45CFE3F8" w14:textId="03011D2E" w:rsidR="00572EA8" w:rsidRPr="0053251B" w:rsidRDefault="00572EA8" w:rsidP="00477B35">
            <w:pPr>
              <w:spacing w:before="53" w:line="252" w:lineRule="auto"/>
              <w:jc w:val="both"/>
              <w:rPr>
                <w:rFonts w:ascii="조선신명조" w:eastAsia="조선신명조" w:hAnsi="맑은 고딕" w:cs="맑은 고딕"/>
                <w:b/>
                <w:bCs/>
                <w:sz w:val="16"/>
                <w:szCs w:val="16"/>
                <w:lang w:eastAsia="ko-KR"/>
              </w:rPr>
            </w:pPr>
            <w:r w:rsidRPr="0053251B">
              <w:rPr>
                <w:rFonts w:ascii="조선신명조" w:eastAsia="조선신명조" w:hAnsi="맑은 고딕" w:cs="맑은 고딕" w:hint="eastAsia"/>
                <w:b/>
                <w:bCs/>
                <w:sz w:val="16"/>
                <w:szCs w:val="16"/>
                <w:lang w:eastAsia="ko-KR"/>
              </w:rPr>
              <w:t>25%</w:t>
            </w:r>
          </w:p>
        </w:tc>
        <w:tc>
          <w:tcPr>
            <w:tcW w:w="966" w:type="dxa"/>
          </w:tcPr>
          <w:p w14:paraId="53696BCC" w14:textId="4A69A738" w:rsidR="00572EA8" w:rsidRPr="0053251B" w:rsidRDefault="00572EA8" w:rsidP="00477B35">
            <w:pPr>
              <w:spacing w:before="53" w:line="252" w:lineRule="auto"/>
              <w:jc w:val="both"/>
              <w:rPr>
                <w:rFonts w:ascii="조선신명조" w:eastAsia="조선신명조" w:hAnsi="맑은 고딕" w:cs="맑은 고딕"/>
                <w:b/>
                <w:bCs/>
                <w:sz w:val="16"/>
                <w:szCs w:val="16"/>
                <w:lang w:eastAsia="ko-KR"/>
              </w:rPr>
            </w:pPr>
            <w:r w:rsidRPr="0053251B">
              <w:rPr>
                <w:rFonts w:ascii="조선신명조" w:eastAsia="조선신명조" w:hAnsi="맑은 고딕" w:cs="맑은 고딕" w:hint="eastAsia"/>
                <w:b/>
                <w:bCs/>
                <w:sz w:val="16"/>
                <w:szCs w:val="16"/>
                <w:lang w:eastAsia="ko-KR"/>
              </w:rPr>
              <w:t>50%</w:t>
            </w:r>
          </w:p>
        </w:tc>
        <w:tc>
          <w:tcPr>
            <w:tcW w:w="966" w:type="dxa"/>
          </w:tcPr>
          <w:p w14:paraId="0E594EA0" w14:textId="78AD8B40" w:rsidR="00572EA8" w:rsidRPr="0053251B" w:rsidRDefault="00572EA8" w:rsidP="00477B35">
            <w:pPr>
              <w:spacing w:before="53" w:line="252" w:lineRule="auto"/>
              <w:jc w:val="both"/>
              <w:rPr>
                <w:rFonts w:ascii="조선신명조" w:eastAsia="조선신명조" w:hAnsi="맑은 고딕" w:cs="맑은 고딕"/>
                <w:b/>
                <w:bCs/>
                <w:sz w:val="16"/>
                <w:szCs w:val="16"/>
                <w:lang w:eastAsia="ko-KR"/>
              </w:rPr>
            </w:pPr>
            <w:r w:rsidRPr="0053251B">
              <w:rPr>
                <w:rFonts w:ascii="조선신명조" w:eastAsia="조선신명조" w:hAnsi="맑은 고딕" w:cs="맑은 고딕" w:hint="eastAsia"/>
                <w:b/>
                <w:bCs/>
                <w:sz w:val="16"/>
                <w:szCs w:val="16"/>
                <w:lang w:eastAsia="ko-KR"/>
              </w:rPr>
              <w:t>75%</w:t>
            </w:r>
          </w:p>
        </w:tc>
        <w:tc>
          <w:tcPr>
            <w:tcW w:w="1049" w:type="dxa"/>
          </w:tcPr>
          <w:p w14:paraId="1329F79E" w14:textId="386EF363" w:rsidR="00572EA8" w:rsidRPr="0053251B" w:rsidRDefault="00572EA8" w:rsidP="00477B35">
            <w:pPr>
              <w:spacing w:before="53" w:line="252" w:lineRule="auto"/>
              <w:jc w:val="both"/>
              <w:rPr>
                <w:rFonts w:ascii="조선신명조" w:eastAsia="조선신명조" w:hAnsi="맑은 고딕" w:cs="맑은 고딕"/>
                <w:b/>
                <w:bCs/>
                <w:sz w:val="16"/>
                <w:szCs w:val="16"/>
                <w:lang w:eastAsia="ko-KR"/>
              </w:rPr>
            </w:pPr>
            <w:r w:rsidRPr="0053251B">
              <w:rPr>
                <w:rFonts w:ascii="조선신명조" w:eastAsia="조선신명조" w:hAnsi="맑은 고딕" w:cs="맑은 고딕" w:hint="eastAsia"/>
                <w:b/>
                <w:bCs/>
                <w:sz w:val="16"/>
                <w:szCs w:val="16"/>
                <w:lang w:eastAsia="ko-KR"/>
              </w:rPr>
              <w:t>Max</w:t>
            </w:r>
          </w:p>
        </w:tc>
        <w:tc>
          <w:tcPr>
            <w:tcW w:w="966" w:type="dxa"/>
          </w:tcPr>
          <w:p w14:paraId="52F9F413" w14:textId="54FE4FDA" w:rsidR="00572EA8" w:rsidRPr="0053251B" w:rsidRDefault="00572EA8" w:rsidP="00477B35">
            <w:pPr>
              <w:spacing w:before="53" w:line="252" w:lineRule="auto"/>
              <w:jc w:val="both"/>
              <w:rPr>
                <w:rFonts w:ascii="조선신명조" w:eastAsia="조선신명조" w:hAnsi="맑은 고딕" w:cs="맑은 고딕"/>
                <w:b/>
                <w:bCs/>
                <w:sz w:val="16"/>
                <w:szCs w:val="16"/>
                <w:lang w:eastAsia="ko-KR"/>
              </w:rPr>
            </w:pPr>
            <w:r w:rsidRPr="0053251B">
              <w:rPr>
                <w:rFonts w:ascii="조선신명조" w:eastAsia="조선신명조" w:hAnsi="맑은 고딕" w:cs="맑은 고딕" w:hint="eastAsia"/>
                <w:b/>
                <w:bCs/>
                <w:sz w:val="16"/>
                <w:szCs w:val="16"/>
                <w:lang w:eastAsia="ko-KR"/>
              </w:rPr>
              <w:t>Std</w:t>
            </w:r>
          </w:p>
        </w:tc>
      </w:tr>
      <w:tr w:rsidR="00CC4BD1" w14:paraId="53A531E3" w14:textId="5A156773" w:rsidTr="004E6CFF">
        <w:tc>
          <w:tcPr>
            <w:tcW w:w="2175" w:type="dxa"/>
          </w:tcPr>
          <w:p w14:paraId="2C5DE449" w14:textId="45A635C1" w:rsidR="00572EA8" w:rsidRPr="0053251B" w:rsidRDefault="005B6186" w:rsidP="00477B35">
            <w:pPr>
              <w:spacing w:before="53" w:line="252" w:lineRule="auto"/>
              <w:jc w:val="both"/>
              <w:rPr>
                <w:rFonts w:ascii="조선신명조" w:eastAsia="조선신명조" w:hAnsi="맑은 고딕" w:cs="맑은 고딕"/>
                <w:b/>
                <w:bCs/>
                <w:sz w:val="16"/>
                <w:szCs w:val="16"/>
                <w:lang w:eastAsia="ko-KR"/>
              </w:rPr>
            </w:pPr>
            <w:r w:rsidRPr="0053251B">
              <w:rPr>
                <w:rFonts w:ascii="조선신명조" w:eastAsia="조선신명조" w:hAnsi="맑은 고딕" w:cs="맑은 고딕" w:hint="eastAsia"/>
                <w:b/>
                <w:bCs/>
                <w:sz w:val="16"/>
                <w:szCs w:val="16"/>
                <w:lang w:eastAsia="ko-KR"/>
              </w:rPr>
              <w:t>날짜</w:t>
            </w:r>
          </w:p>
        </w:tc>
        <w:tc>
          <w:tcPr>
            <w:tcW w:w="603" w:type="dxa"/>
          </w:tcPr>
          <w:p w14:paraId="290B7D2B" w14:textId="131B180A" w:rsidR="00572EA8" w:rsidRPr="0053251B" w:rsidRDefault="00572EA8" w:rsidP="00477B35">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tcPr>
          <w:p w14:paraId="38CD9A63" w14:textId="6C595DEC" w:rsidR="00572EA8" w:rsidRPr="0053251B" w:rsidRDefault="00572EA8" w:rsidP="00477B35">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2022-06-25</w:t>
            </w:r>
          </w:p>
        </w:tc>
        <w:tc>
          <w:tcPr>
            <w:tcW w:w="850" w:type="dxa"/>
          </w:tcPr>
          <w:p w14:paraId="42A8918B" w14:textId="35E8196E" w:rsidR="00572EA8" w:rsidRPr="0053251B" w:rsidRDefault="00572EA8" w:rsidP="00477B35">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2020-01-02</w:t>
            </w:r>
          </w:p>
        </w:tc>
        <w:tc>
          <w:tcPr>
            <w:tcW w:w="966" w:type="dxa"/>
          </w:tcPr>
          <w:p w14:paraId="57E46992" w14:textId="2D091A09" w:rsidR="00572EA8" w:rsidRPr="0053251B" w:rsidRDefault="00572EA8" w:rsidP="00477B35">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2021-03-29</w:t>
            </w:r>
          </w:p>
        </w:tc>
        <w:tc>
          <w:tcPr>
            <w:tcW w:w="966" w:type="dxa"/>
          </w:tcPr>
          <w:p w14:paraId="70B2EB57" w14:textId="1FACB0C9" w:rsidR="00572EA8" w:rsidRPr="0053251B" w:rsidRDefault="00572EA8" w:rsidP="00477B35">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2022-06-25</w:t>
            </w:r>
          </w:p>
        </w:tc>
        <w:tc>
          <w:tcPr>
            <w:tcW w:w="966" w:type="dxa"/>
          </w:tcPr>
          <w:p w14:paraId="1AFB58A0" w14:textId="3082EDF2" w:rsidR="00572EA8" w:rsidRPr="0053251B" w:rsidRDefault="00572EA8" w:rsidP="00477B35">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2023-09-18</w:t>
            </w:r>
          </w:p>
        </w:tc>
        <w:tc>
          <w:tcPr>
            <w:tcW w:w="1049" w:type="dxa"/>
          </w:tcPr>
          <w:p w14:paraId="3783BAE2" w14:textId="590E4D1A" w:rsidR="00572EA8" w:rsidRPr="0053251B" w:rsidRDefault="00572EA8" w:rsidP="00477B35">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2024-12-30</w:t>
            </w:r>
          </w:p>
        </w:tc>
        <w:tc>
          <w:tcPr>
            <w:tcW w:w="966" w:type="dxa"/>
          </w:tcPr>
          <w:p w14:paraId="022E8BDC" w14:textId="716C8E24" w:rsidR="00572EA8" w:rsidRPr="0053251B" w:rsidRDefault="00572EA8" w:rsidP="00477B35">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Nan</w:t>
            </w:r>
          </w:p>
        </w:tc>
      </w:tr>
      <w:tr w:rsidR="004E6CFF" w14:paraId="7E3A22BE" w14:textId="4EB82BAC" w:rsidTr="004E6CFF">
        <w:tc>
          <w:tcPr>
            <w:tcW w:w="2175" w:type="dxa"/>
          </w:tcPr>
          <w:p w14:paraId="0377BDBE" w14:textId="69D6F1E8"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원/달러 환율 종가</w:t>
            </w:r>
          </w:p>
        </w:tc>
        <w:tc>
          <w:tcPr>
            <w:tcW w:w="603" w:type="dxa"/>
          </w:tcPr>
          <w:p w14:paraId="23B6C132" w14:textId="69C8531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351E6438" w14:textId="19BE67B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1256.283</w:t>
            </w:r>
          </w:p>
        </w:tc>
        <w:tc>
          <w:tcPr>
            <w:tcW w:w="850" w:type="dxa"/>
            <w:vAlign w:val="center"/>
          </w:tcPr>
          <w:p w14:paraId="69F79600" w14:textId="0A9E9C1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93.74322</w:t>
            </w:r>
          </w:p>
        </w:tc>
        <w:tc>
          <w:tcPr>
            <w:tcW w:w="966" w:type="dxa"/>
            <w:vAlign w:val="center"/>
          </w:tcPr>
          <w:p w14:paraId="5A428026" w14:textId="1DDFACE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1083.53</w:t>
            </w:r>
          </w:p>
        </w:tc>
        <w:tc>
          <w:tcPr>
            <w:tcW w:w="966" w:type="dxa"/>
            <w:vAlign w:val="center"/>
          </w:tcPr>
          <w:p w14:paraId="443B1F33" w14:textId="182FC69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1181.822</w:t>
            </w:r>
          </w:p>
        </w:tc>
        <w:tc>
          <w:tcPr>
            <w:tcW w:w="966" w:type="dxa"/>
            <w:vAlign w:val="center"/>
          </w:tcPr>
          <w:p w14:paraId="2B28C8DC" w14:textId="114B225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1265.61</w:t>
            </w:r>
          </w:p>
        </w:tc>
        <w:tc>
          <w:tcPr>
            <w:tcW w:w="1049" w:type="dxa"/>
            <w:vAlign w:val="center"/>
          </w:tcPr>
          <w:p w14:paraId="56AE77E3" w14:textId="0BBDAED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1333.02</w:t>
            </w:r>
          </w:p>
        </w:tc>
        <w:tc>
          <w:tcPr>
            <w:tcW w:w="966" w:type="dxa"/>
            <w:vAlign w:val="center"/>
          </w:tcPr>
          <w:p w14:paraId="0A703A89" w14:textId="4DCAB02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1472.5</w:t>
            </w:r>
          </w:p>
        </w:tc>
      </w:tr>
      <w:tr w:rsidR="004E6CFF" w14:paraId="648BA3A9" w14:textId="0E82441B" w:rsidTr="004E6CFF">
        <w:tc>
          <w:tcPr>
            <w:tcW w:w="2175" w:type="dxa"/>
          </w:tcPr>
          <w:p w14:paraId="1753C6B7" w14:textId="74832EB9"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원/달러 환율</w:t>
            </w:r>
            <w:r w:rsidR="004E6CFF" w:rsidRPr="0053251B">
              <w:rPr>
                <w:rFonts w:ascii="조선신명조" w:eastAsia="조선신명조" w:hAnsi="Segoe UI" w:cs="Segoe UI" w:hint="eastAsia"/>
                <w:b/>
                <w:bCs/>
                <w:color w:val="000000"/>
                <w:sz w:val="16"/>
                <w:szCs w:val="16"/>
              </w:rPr>
              <w:t xml:space="preserve"> </w:t>
            </w:r>
            <w:proofErr w:type="spellStart"/>
            <w:r w:rsidR="004E6CFF" w:rsidRPr="0053251B">
              <w:rPr>
                <w:rFonts w:ascii="조선신명조" w:eastAsia="조선신명조" w:hAnsi="Segoe UI" w:cs="Segoe UI" w:hint="eastAsia"/>
                <w:b/>
                <w:bCs/>
                <w:color w:val="000000"/>
                <w:sz w:val="16"/>
                <w:szCs w:val="16"/>
              </w:rPr>
              <w:t>시가</w:t>
            </w:r>
            <w:proofErr w:type="spellEnd"/>
          </w:p>
        </w:tc>
        <w:tc>
          <w:tcPr>
            <w:tcW w:w="603" w:type="dxa"/>
          </w:tcPr>
          <w:p w14:paraId="03FB1F58" w14:textId="4528572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53EE23AC" w14:textId="700207E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1256.633</w:t>
            </w:r>
          </w:p>
        </w:tc>
        <w:tc>
          <w:tcPr>
            <w:tcW w:w="850" w:type="dxa"/>
            <w:vAlign w:val="center"/>
          </w:tcPr>
          <w:p w14:paraId="71DB59DE" w14:textId="2D81C48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93.7873</w:t>
            </w:r>
          </w:p>
        </w:tc>
        <w:tc>
          <w:tcPr>
            <w:tcW w:w="966" w:type="dxa"/>
            <w:vAlign w:val="center"/>
          </w:tcPr>
          <w:p w14:paraId="0713986E" w14:textId="0112874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1083.87</w:t>
            </w:r>
          </w:p>
        </w:tc>
        <w:tc>
          <w:tcPr>
            <w:tcW w:w="966" w:type="dxa"/>
            <w:vAlign w:val="center"/>
          </w:tcPr>
          <w:p w14:paraId="15CB7454" w14:textId="156275A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1182.46</w:t>
            </w:r>
          </w:p>
        </w:tc>
        <w:tc>
          <w:tcPr>
            <w:tcW w:w="966" w:type="dxa"/>
            <w:vAlign w:val="center"/>
          </w:tcPr>
          <w:p w14:paraId="393A6F1E" w14:textId="76A4E07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1266.325</w:t>
            </w:r>
          </w:p>
        </w:tc>
        <w:tc>
          <w:tcPr>
            <w:tcW w:w="1049" w:type="dxa"/>
            <w:vAlign w:val="center"/>
          </w:tcPr>
          <w:p w14:paraId="11C59902" w14:textId="6C91055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1333.395</w:t>
            </w:r>
          </w:p>
        </w:tc>
        <w:tc>
          <w:tcPr>
            <w:tcW w:w="966" w:type="dxa"/>
            <w:vAlign w:val="center"/>
          </w:tcPr>
          <w:p w14:paraId="367B8B56" w14:textId="34F5D99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1471.1</w:t>
            </w:r>
          </w:p>
        </w:tc>
      </w:tr>
      <w:tr w:rsidR="004E6CFF" w14:paraId="171A8707" w14:textId="3C9D3FAE" w:rsidTr="004E6CFF">
        <w:tc>
          <w:tcPr>
            <w:tcW w:w="2175" w:type="dxa"/>
          </w:tcPr>
          <w:p w14:paraId="5C12849A" w14:textId="393573B8"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코스피 지수</w:t>
            </w:r>
          </w:p>
        </w:tc>
        <w:tc>
          <w:tcPr>
            <w:tcW w:w="603" w:type="dxa"/>
          </w:tcPr>
          <w:p w14:paraId="4D75EB99" w14:textId="37A5073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3FDC3CC0" w14:textId="5EC7172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2596.073</w:t>
            </w:r>
          </w:p>
        </w:tc>
        <w:tc>
          <w:tcPr>
            <w:tcW w:w="850" w:type="dxa"/>
            <w:vAlign w:val="center"/>
          </w:tcPr>
          <w:p w14:paraId="7F13685D" w14:textId="61A7FF5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339.2823</w:t>
            </w:r>
          </w:p>
        </w:tc>
        <w:tc>
          <w:tcPr>
            <w:tcW w:w="966" w:type="dxa"/>
            <w:vAlign w:val="center"/>
          </w:tcPr>
          <w:p w14:paraId="2697B717" w14:textId="395D05E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1457.64</w:t>
            </w:r>
          </w:p>
        </w:tc>
        <w:tc>
          <w:tcPr>
            <w:tcW w:w="966" w:type="dxa"/>
            <w:vAlign w:val="center"/>
          </w:tcPr>
          <w:p w14:paraId="2557B836" w14:textId="0AC61D1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2399.31</w:t>
            </w:r>
          </w:p>
        </w:tc>
        <w:tc>
          <w:tcPr>
            <w:tcW w:w="966" w:type="dxa"/>
            <w:vAlign w:val="center"/>
          </w:tcPr>
          <w:p w14:paraId="3142B4B4" w14:textId="42C5CC0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2568.48</w:t>
            </w:r>
          </w:p>
        </w:tc>
        <w:tc>
          <w:tcPr>
            <w:tcW w:w="1049" w:type="dxa"/>
            <w:vAlign w:val="center"/>
          </w:tcPr>
          <w:p w14:paraId="671B22FF" w14:textId="1ACD15B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2758.637</w:t>
            </w:r>
          </w:p>
        </w:tc>
        <w:tc>
          <w:tcPr>
            <w:tcW w:w="966" w:type="dxa"/>
            <w:vAlign w:val="center"/>
          </w:tcPr>
          <w:p w14:paraId="77A0BD17" w14:textId="6AD6C56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3305.21</w:t>
            </w:r>
          </w:p>
        </w:tc>
      </w:tr>
      <w:tr w:rsidR="004E6CFF" w14:paraId="61427712" w14:textId="6C83151D" w:rsidTr="004E6CFF">
        <w:tc>
          <w:tcPr>
            <w:tcW w:w="2175" w:type="dxa"/>
          </w:tcPr>
          <w:p w14:paraId="6FBACAB7" w14:textId="032E1EE9"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코스피</w:t>
            </w:r>
            <w:r w:rsidR="004E6CFF" w:rsidRPr="0053251B">
              <w:rPr>
                <w:rFonts w:ascii="조선신명조" w:eastAsia="조선신명조" w:hAnsi="Segoe UI" w:cs="Segoe UI" w:hint="eastAsia"/>
                <w:b/>
                <w:bCs/>
                <w:color w:val="000000"/>
                <w:sz w:val="16"/>
                <w:szCs w:val="16"/>
              </w:rPr>
              <w:t xml:space="preserve"> </w:t>
            </w:r>
            <w:proofErr w:type="spellStart"/>
            <w:r w:rsidR="004E6CFF" w:rsidRPr="0053251B">
              <w:rPr>
                <w:rFonts w:ascii="조선신명조" w:eastAsia="조선신명조" w:hAnsi="Segoe UI" w:cs="Segoe UI" w:hint="eastAsia"/>
                <w:b/>
                <w:bCs/>
                <w:color w:val="000000"/>
                <w:sz w:val="16"/>
                <w:szCs w:val="16"/>
              </w:rPr>
              <w:t>거래량</w:t>
            </w:r>
            <w:proofErr w:type="spellEnd"/>
          </w:p>
        </w:tc>
        <w:tc>
          <w:tcPr>
            <w:tcW w:w="603" w:type="dxa"/>
          </w:tcPr>
          <w:p w14:paraId="6BFFD101" w14:textId="5112360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5001FD63" w14:textId="2123138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7.13E+08</w:t>
            </w:r>
          </w:p>
        </w:tc>
        <w:tc>
          <w:tcPr>
            <w:tcW w:w="850" w:type="dxa"/>
            <w:vAlign w:val="center"/>
          </w:tcPr>
          <w:p w14:paraId="776299B3" w14:textId="64DB812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3.55E+08</w:t>
            </w:r>
          </w:p>
        </w:tc>
        <w:tc>
          <w:tcPr>
            <w:tcW w:w="966" w:type="dxa"/>
            <w:vAlign w:val="center"/>
          </w:tcPr>
          <w:p w14:paraId="1CAF66F5" w14:textId="31A5D64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824510</w:t>
            </w:r>
          </w:p>
        </w:tc>
        <w:tc>
          <w:tcPr>
            <w:tcW w:w="966" w:type="dxa"/>
            <w:vAlign w:val="center"/>
          </w:tcPr>
          <w:p w14:paraId="100D9375" w14:textId="64684CD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4.63E+08</w:t>
            </w:r>
          </w:p>
        </w:tc>
        <w:tc>
          <w:tcPr>
            <w:tcW w:w="966" w:type="dxa"/>
            <w:vAlign w:val="center"/>
          </w:tcPr>
          <w:p w14:paraId="73DEA9CC" w14:textId="4527558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6.14E+08</w:t>
            </w:r>
          </w:p>
        </w:tc>
        <w:tc>
          <w:tcPr>
            <w:tcW w:w="1049" w:type="dxa"/>
            <w:vAlign w:val="center"/>
          </w:tcPr>
          <w:p w14:paraId="4024DD16" w14:textId="15D8037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8.66E+08</w:t>
            </w:r>
          </w:p>
        </w:tc>
        <w:tc>
          <w:tcPr>
            <w:tcW w:w="966" w:type="dxa"/>
            <w:vAlign w:val="center"/>
          </w:tcPr>
          <w:p w14:paraId="7BCDD9D1" w14:textId="7F4EB52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3.46E+09</w:t>
            </w:r>
          </w:p>
        </w:tc>
      </w:tr>
      <w:tr w:rsidR="004E6CFF" w14:paraId="66824CC9" w14:textId="232A1080" w:rsidTr="004E6CFF">
        <w:tc>
          <w:tcPr>
            <w:tcW w:w="2175" w:type="dxa"/>
          </w:tcPr>
          <w:p w14:paraId="4DDEE4D3" w14:textId="7A2B9708"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코스닥 지수</w:t>
            </w:r>
          </w:p>
        </w:tc>
        <w:tc>
          <w:tcPr>
            <w:tcW w:w="603" w:type="dxa"/>
          </w:tcPr>
          <w:p w14:paraId="7AFD5315" w14:textId="42AF5FB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63694410" w14:textId="5E83BD3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841.1601</w:t>
            </w:r>
          </w:p>
        </w:tc>
        <w:tc>
          <w:tcPr>
            <w:tcW w:w="850" w:type="dxa"/>
            <w:vAlign w:val="center"/>
          </w:tcPr>
          <w:p w14:paraId="58650855" w14:textId="133CF02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114.4289</w:t>
            </w:r>
          </w:p>
        </w:tc>
        <w:tc>
          <w:tcPr>
            <w:tcW w:w="966" w:type="dxa"/>
            <w:vAlign w:val="center"/>
          </w:tcPr>
          <w:p w14:paraId="36FD7BA6" w14:textId="5F23FA3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428.35</w:t>
            </w:r>
          </w:p>
        </w:tc>
        <w:tc>
          <w:tcPr>
            <w:tcW w:w="966" w:type="dxa"/>
            <w:vAlign w:val="center"/>
          </w:tcPr>
          <w:p w14:paraId="357D4FD2" w14:textId="5365D2C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762.185</w:t>
            </w:r>
          </w:p>
        </w:tc>
        <w:tc>
          <w:tcPr>
            <w:tcW w:w="966" w:type="dxa"/>
            <w:vAlign w:val="center"/>
          </w:tcPr>
          <w:p w14:paraId="236BEDD4" w14:textId="461C172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847.505</w:t>
            </w:r>
          </w:p>
        </w:tc>
        <w:tc>
          <w:tcPr>
            <w:tcW w:w="1049" w:type="dxa"/>
            <w:vAlign w:val="center"/>
          </w:tcPr>
          <w:p w14:paraId="7E8F9CE1" w14:textId="41CFDD1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919.4125</w:t>
            </w:r>
          </w:p>
        </w:tc>
        <w:tc>
          <w:tcPr>
            <w:tcW w:w="966" w:type="dxa"/>
            <w:vAlign w:val="center"/>
          </w:tcPr>
          <w:p w14:paraId="1FC7D5CB" w14:textId="5231F74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1060</w:t>
            </w:r>
          </w:p>
        </w:tc>
      </w:tr>
      <w:tr w:rsidR="004E6CFF" w14:paraId="78A7360B" w14:textId="506197AC" w:rsidTr="004E6CFF">
        <w:tc>
          <w:tcPr>
            <w:tcW w:w="2175" w:type="dxa"/>
          </w:tcPr>
          <w:p w14:paraId="2FC8AE56" w14:textId="0690A2C3"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코스닥</w:t>
            </w:r>
            <w:r w:rsidR="004E6CFF" w:rsidRPr="0053251B">
              <w:rPr>
                <w:rFonts w:ascii="조선신명조" w:eastAsia="조선신명조" w:hAnsi="Segoe UI" w:cs="Segoe UI" w:hint="eastAsia"/>
                <w:b/>
                <w:bCs/>
                <w:color w:val="000000"/>
                <w:sz w:val="16"/>
                <w:szCs w:val="16"/>
              </w:rPr>
              <w:t xml:space="preserve"> </w:t>
            </w:r>
            <w:proofErr w:type="spellStart"/>
            <w:r w:rsidR="004E6CFF" w:rsidRPr="0053251B">
              <w:rPr>
                <w:rFonts w:ascii="조선신명조" w:eastAsia="조선신명조" w:hAnsi="Segoe UI" w:cs="Segoe UI" w:hint="eastAsia"/>
                <w:b/>
                <w:bCs/>
                <w:color w:val="000000"/>
                <w:sz w:val="16"/>
                <w:szCs w:val="16"/>
              </w:rPr>
              <w:t>거래량</w:t>
            </w:r>
            <w:proofErr w:type="spellEnd"/>
          </w:p>
        </w:tc>
        <w:tc>
          <w:tcPr>
            <w:tcW w:w="603" w:type="dxa"/>
          </w:tcPr>
          <w:p w14:paraId="40D4E1A0" w14:textId="5CF8D48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41E07C6F" w14:textId="2633009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1.31E+09</w:t>
            </w:r>
          </w:p>
        </w:tc>
        <w:tc>
          <w:tcPr>
            <w:tcW w:w="850" w:type="dxa"/>
            <w:vAlign w:val="center"/>
          </w:tcPr>
          <w:p w14:paraId="5C1288D6" w14:textId="07256FB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5.21E+08</w:t>
            </w:r>
          </w:p>
        </w:tc>
        <w:tc>
          <w:tcPr>
            <w:tcW w:w="966" w:type="dxa"/>
            <w:vAlign w:val="center"/>
          </w:tcPr>
          <w:p w14:paraId="4E1863C4" w14:textId="742D807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6.2E+08</w:t>
            </w:r>
          </w:p>
        </w:tc>
        <w:tc>
          <w:tcPr>
            <w:tcW w:w="966" w:type="dxa"/>
            <w:vAlign w:val="center"/>
          </w:tcPr>
          <w:p w14:paraId="18B830DE" w14:textId="5EFEE63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9.52E+08</w:t>
            </w:r>
          </w:p>
        </w:tc>
        <w:tc>
          <w:tcPr>
            <w:tcW w:w="966" w:type="dxa"/>
            <w:vAlign w:val="center"/>
          </w:tcPr>
          <w:p w14:paraId="6D37863E" w14:textId="13336A4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1.17E+09</w:t>
            </w:r>
          </w:p>
        </w:tc>
        <w:tc>
          <w:tcPr>
            <w:tcW w:w="1049" w:type="dxa"/>
            <w:vAlign w:val="center"/>
          </w:tcPr>
          <w:p w14:paraId="0625F150" w14:textId="69D09AA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1.5E+09</w:t>
            </w:r>
          </w:p>
        </w:tc>
        <w:tc>
          <w:tcPr>
            <w:tcW w:w="966" w:type="dxa"/>
            <w:vAlign w:val="center"/>
          </w:tcPr>
          <w:p w14:paraId="4B0493E6" w14:textId="1E091EE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5.07E+09</w:t>
            </w:r>
          </w:p>
        </w:tc>
      </w:tr>
      <w:tr w:rsidR="004E6CFF" w14:paraId="6D493567" w14:textId="09AAC669" w:rsidTr="004E6CFF">
        <w:tc>
          <w:tcPr>
            <w:tcW w:w="2175" w:type="dxa"/>
          </w:tcPr>
          <w:p w14:paraId="41D135BD" w14:textId="7C47AC18" w:rsidR="004E6CFF" w:rsidRPr="0053251B" w:rsidRDefault="004E6CFF"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rPr>
              <w:t xml:space="preserve">WTI </w:t>
            </w:r>
            <w:r w:rsidR="005B6186" w:rsidRPr="0053251B">
              <w:rPr>
                <w:rFonts w:ascii="조선신명조" w:eastAsia="조선신명조" w:hAnsi="Segoe UI" w:cs="Segoe UI" w:hint="eastAsia"/>
                <w:b/>
                <w:bCs/>
                <w:color w:val="000000"/>
                <w:sz w:val="16"/>
                <w:szCs w:val="16"/>
                <w:lang w:eastAsia="ko-KR"/>
              </w:rPr>
              <w:t>유가</w:t>
            </w:r>
          </w:p>
        </w:tc>
        <w:tc>
          <w:tcPr>
            <w:tcW w:w="603" w:type="dxa"/>
          </w:tcPr>
          <w:p w14:paraId="12076350" w14:textId="50FD934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4079AAC3" w14:textId="1E5CBB5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69.53344</w:t>
            </w:r>
          </w:p>
        </w:tc>
        <w:tc>
          <w:tcPr>
            <w:tcW w:w="850" w:type="dxa"/>
            <w:vAlign w:val="center"/>
          </w:tcPr>
          <w:p w14:paraId="1698C53F" w14:textId="704AD4F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23.29195</w:t>
            </w:r>
          </w:p>
        </w:tc>
        <w:tc>
          <w:tcPr>
            <w:tcW w:w="966" w:type="dxa"/>
            <w:vAlign w:val="center"/>
          </w:tcPr>
          <w:p w14:paraId="7DD3C385" w14:textId="7B29AEF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7.79</w:t>
            </w:r>
          </w:p>
        </w:tc>
        <w:tc>
          <w:tcPr>
            <w:tcW w:w="966" w:type="dxa"/>
            <w:vAlign w:val="center"/>
          </w:tcPr>
          <w:p w14:paraId="4000CA04" w14:textId="55650DD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62.09</w:t>
            </w:r>
          </w:p>
        </w:tc>
        <w:tc>
          <w:tcPr>
            <w:tcW w:w="966" w:type="dxa"/>
            <w:vAlign w:val="center"/>
          </w:tcPr>
          <w:p w14:paraId="7952C94D" w14:textId="75CF86D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73.735</w:t>
            </w:r>
          </w:p>
        </w:tc>
        <w:tc>
          <w:tcPr>
            <w:tcW w:w="1049" w:type="dxa"/>
            <w:vAlign w:val="center"/>
          </w:tcPr>
          <w:p w14:paraId="7801849B" w14:textId="4157BFB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82.03</w:t>
            </w:r>
          </w:p>
        </w:tc>
        <w:tc>
          <w:tcPr>
            <w:tcW w:w="966" w:type="dxa"/>
            <w:vAlign w:val="center"/>
          </w:tcPr>
          <w:p w14:paraId="778A542D" w14:textId="1D76409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126.47</w:t>
            </w:r>
          </w:p>
        </w:tc>
      </w:tr>
      <w:tr w:rsidR="004E6CFF" w14:paraId="51C2E119" w14:textId="10CC3EBB" w:rsidTr="004E6CFF">
        <w:tc>
          <w:tcPr>
            <w:tcW w:w="2175" w:type="dxa"/>
          </w:tcPr>
          <w:p w14:paraId="2C929D71" w14:textId="0CB6DAAB"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금(</w:t>
            </w:r>
            <w:r w:rsidR="004E6CFF" w:rsidRPr="0053251B">
              <w:rPr>
                <w:rFonts w:ascii="조선신명조" w:eastAsia="조선신명조" w:hAnsi="Segoe UI" w:cs="Segoe UI" w:hint="eastAsia"/>
                <w:b/>
                <w:bCs/>
                <w:color w:val="000000"/>
                <w:sz w:val="16"/>
                <w:szCs w:val="16"/>
              </w:rPr>
              <w:t>XAU</w:t>
            </w:r>
            <w:r w:rsidRPr="0053251B">
              <w:rPr>
                <w:rFonts w:ascii="조선신명조" w:eastAsia="조선신명조" w:hAnsi="Segoe UI" w:cs="Segoe UI" w:hint="eastAsia"/>
                <w:b/>
                <w:bCs/>
                <w:color w:val="000000"/>
                <w:sz w:val="16"/>
                <w:szCs w:val="16"/>
                <w:lang w:eastAsia="ko-KR"/>
              </w:rPr>
              <w:t>)</w:t>
            </w:r>
            <w:r w:rsidR="004E6CFF" w:rsidRPr="0053251B">
              <w:rPr>
                <w:rFonts w:ascii="조선신명조" w:eastAsia="조선신명조" w:hAnsi="Segoe UI" w:cs="Segoe UI" w:hint="eastAsia"/>
                <w:b/>
                <w:bCs/>
                <w:color w:val="000000"/>
                <w:sz w:val="16"/>
                <w:szCs w:val="16"/>
              </w:rPr>
              <w:t xml:space="preserve"> </w:t>
            </w:r>
            <w:r w:rsidRPr="0053251B">
              <w:rPr>
                <w:rFonts w:ascii="조선신명조" w:eastAsia="조선신명조" w:hAnsi="Segoe UI" w:cs="Segoe UI" w:hint="eastAsia"/>
                <w:b/>
                <w:bCs/>
                <w:color w:val="000000"/>
                <w:sz w:val="16"/>
                <w:szCs w:val="16"/>
                <w:lang w:eastAsia="ko-KR"/>
              </w:rPr>
              <w:t>가격</w:t>
            </w:r>
          </w:p>
        </w:tc>
        <w:tc>
          <w:tcPr>
            <w:tcW w:w="603" w:type="dxa"/>
          </w:tcPr>
          <w:p w14:paraId="0FAEB69F" w14:textId="2B082E5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3CA09893" w14:textId="75FAE93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1937.514</w:t>
            </w:r>
          </w:p>
        </w:tc>
        <w:tc>
          <w:tcPr>
            <w:tcW w:w="850" w:type="dxa"/>
            <w:vAlign w:val="center"/>
          </w:tcPr>
          <w:p w14:paraId="780A1CAF" w14:textId="263D551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263.5906</w:t>
            </w:r>
          </w:p>
        </w:tc>
        <w:tc>
          <w:tcPr>
            <w:tcW w:w="966" w:type="dxa"/>
            <w:vAlign w:val="center"/>
          </w:tcPr>
          <w:p w14:paraId="36FB6B3F" w14:textId="3CD374C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1471</w:t>
            </w:r>
          </w:p>
        </w:tc>
        <w:tc>
          <w:tcPr>
            <w:tcW w:w="966" w:type="dxa"/>
            <w:vAlign w:val="center"/>
          </w:tcPr>
          <w:p w14:paraId="664E2B86" w14:textId="6352FB6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1778.307</w:t>
            </w:r>
          </w:p>
        </w:tc>
        <w:tc>
          <w:tcPr>
            <w:tcW w:w="966" w:type="dxa"/>
            <w:vAlign w:val="center"/>
          </w:tcPr>
          <w:p w14:paraId="5FE89323" w14:textId="17145AB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1870.39</w:t>
            </w:r>
          </w:p>
        </w:tc>
        <w:tc>
          <w:tcPr>
            <w:tcW w:w="1049" w:type="dxa"/>
            <w:vAlign w:val="center"/>
          </w:tcPr>
          <w:p w14:paraId="78618F49" w14:textId="2CADECB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1985.455</w:t>
            </w:r>
          </w:p>
        </w:tc>
        <w:tc>
          <w:tcPr>
            <w:tcW w:w="966" w:type="dxa"/>
            <w:vAlign w:val="center"/>
          </w:tcPr>
          <w:p w14:paraId="068F537E" w14:textId="0A4247D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2786.19</w:t>
            </w:r>
          </w:p>
        </w:tc>
      </w:tr>
      <w:tr w:rsidR="004E6CFF" w14:paraId="2F23695F" w14:textId="4382CE28" w:rsidTr="004E6CFF">
        <w:tc>
          <w:tcPr>
            <w:tcW w:w="2175" w:type="dxa"/>
          </w:tcPr>
          <w:p w14:paraId="3C426668" w14:textId="6ECEEB7A"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다우존스 지수</w:t>
            </w:r>
          </w:p>
        </w:tc>
        <w:tc>
          <w:tcPr>
            <w:tcW w:w="603" w:type="dxa"/>
          </w:tcPr>
          <w:p w14:paraId="5A5F73F4" w14:textId="73E76D4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1AF03F1F" w14:textId="037A605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33603.14</w:t>
            </w:r>
          </w:p>
        </w:tc>
        <w:tc>
          <w:tcPr>
            <w:tcW w:w="850" w:type="dxa"/>
            <w:vAlign w:val="center"/>
          </w:tcPr>
          <w:p w14:paraId="0DB235D2" w14:textId="0815A77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4657.789</w:t>
            </w:r>
          </w:p>
        </w:tc>
        <w:tc>
          <w:tcPr>
            <w:tcW w:w="966" w:type="dxa"/>
            <w:vAlign w:val="center"/>
          </w:tcPr>
          <w:p w14:paraId="08C77D8D" w14:textId="72E8B5B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18591.93</w:t>
            </w:r>
          </w:p>
        </w:tc>
        <w:tc>
          <w:tcPr>
            <w:tcW w:w="966" w:type="dxa"/>
            <w:vAlign w:val="center"/>
          </w:tcPr>
          <w:p w14:paraId="68284FE7" w14:textId="0EC18FD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31022.09</w:t>
            </w:r>
          </w:p>
        </w:tc>
        <w:tc>
          <w:tcPr>
            <w:tcW w:w="966" w:type="dxa"/>
            <w:vAlign w:val="center"/>
          </w:tcPr>
          <w:p w14:paraId="6D8E4E45" w14:textId="03A6BA2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33913.62</w:t>
            </w:r>
          </w:p>
        </w:tc>
        <w:tc>
          <w:tcPr>
            <w:tcW w:w="1049" w:type="dxa"/>
            <w:vAlign w:val="center"/>
          </w:tcPr>
          <w:p w14:paraId="075DA8DA" w14:textId="5E1C9D2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35627.82</w:t>
            </w:r>
          </w:p>
        </w:tc>
        <w:tc>
          <w:tcPr>
            <w:tcW w:w="966" w:type="dxa"/>
            <w:vAlign w:val="center"/>
          </w:tcPr>
          <w:p w14:paraId="0C2BB604" w14:textId="36297F9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45014.04</w:t>
            </w:r>
          </w:p>
        </w:tc>
      </w:tr>
      <w:tr w:rsidR="004E6CFF" w14:paraId="3C255AD6" w14:textId="03F276FF" w:rsidTr="004E6CFF">
        <w:tc>
          <w:tcPr>
            <w:tcW w:w="2175" w:type="dxa"/>
          </w:tcPr>
          <w:p w14:paraId="7C8E217F" w14:textId="0E2A3B47"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다우존스</w:t>
            </w:r>
            <w:r w:rsidR="004E6CFF" w:rsidRPr="0053251B">
              <w:rPr>
                <w:rFonts w:ascii="조선신명조" w:eastAsia="조선신명조" w:hAnsi="Segoe UI" w:cs="Segoe UI" w:hint="eastAsia"/>
                <w:b/>
                <w:bCs/>
                <w:color w:val="000000"/>
                <w:sz w:val="16"/>
                <w:szCs w:val="16"/>
              </w:rPr>
              <w:t xml:space="preserve"> </w:t>
            </w:r>
            <w:proofErr w:type="spellStart"/>
            <w:r w:rsidR="004E6CFF" w:rsidRPr="0053251B">
              <w:rPr>
                <w:rFonts w:ascii="조선신명조" w:eastAsia="조선신명조" w:hAnsi="Segoe UI" w:cs="Segoe UI" w:hint="eastAsia"/>
                <w:b/>
                <w:bCs/>
                <w:color w:val="000000"/>
                <w:sz w:val="16"/>
                <w:szCs w:val="16"/>
              </w:rPr>
              <w:t>거래량</w:t>
            </w:r>
            <w:proofErr w:type="spellEnd"/>
          </w:p>
        </w:tc>
        <w:tc>
          <w:tcPr>
            <w:tcW w:w="603" w:type="dxa"/>
          </w:tcPr>
          <w:p w14:paraId="73A809FB" w14:textId="1057AE7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1093E456" w14:textId="4F2407A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3.69E+08</w:t>
            </w:r>
          </w:p>
        </w:tc>
        <w:tc>
          <w:tcPr>
            <w:tcW w:w="850" w:type="dxa"/>
            <w:vAlign w:val="center"/>
          </w:tcPr>
          <w:p w14:paraId="14AB7E5A" w14:textId="2112400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1.13E+08</w:t>
            </w:r>
          </w:p>
        </w:tc>
        <w:tc>
          <w:tcPr>
            <w:tcW w:w="966" w:type="dxa"/>
            <w:vAlign w:val="center"/>
          </w:tcPr>
          <w:p w14:paraId="121B04A3" w14:textId="136C56F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1.17E+08</w:t>
            </w:r>
          </w:p>
        </w:tc>
        <w:tc>
          <w:tcPr>
            <w:tcW w:w="966" w:type="dxa"/>
            <w:vAlign w:val="center"/>
          </w:tcPr>
          <w:p w14:paraId="318D8EB3" w14:textId="6679A9B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3.02E+08</w:t>
            </w:r>
          </w:p>
        </w:tc>
        <w:tc>
          <w:tcPr>
            <w:tcW w:w="966" w:type="dxa"/>
            <w:vAlign w:val="center"/>
          </w:tcPr>
          <w:p w14:paraId="1EA82652" w14:textId="419430D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3.43E+08</w:t>
            </w:r>
          </w:p>
        </w:tc>
        <w:tc>
          <w:tcPr>
            <w:tcW w:w="1049" w:type="dxa"/>
            <w:vAlign w:val="center"/>
          </w:tcPr>
          <w:p w14:paraId="33D2E198" w14:textId="347CE64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4.02E+08</w:t>
            </w:r>
          </w:p>
        </w:tc>
        <w:tc>
          <w:tcPr>
            <w:tcW w:w="966" w:type="dxa"/>
            <w:vAlign w:val="center"/>
          </w:tcPr>
          <w:p w14:paraId="07CBC951" w14:textId="1800059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1.22E+09</w:t>
            </w:r>
          </w:p>
        </w:tc>
      </w:tr>
      <w:tr w:rsidR="004E6CFF" w14:paraId="5F70A4B5" w14:textId="2FF6D024" w:rsidTr="004E6CFF">
        <w:tc>
          <w:tcPr>
            <w:tcW w:w="2175" w:type="dxa"/>
          </w:tcPr>
          <w:p w14:paraId="001A9CB0" w14:textId="1951BCFC" w:rsidR="004E6CFF" w:rsidRPr="0053251B" w:rsidRDefault="004E6CFF"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rPr>
              <w:t>S</w:t>
            </w:r>
            <w:r w:rsidR="005B6186" w:rsidRPr="0053251B">
              <w:rPr>
                <w:rFonts w:ascii="조선신명조" w:eastAsia="조선신명조" w:hAnsi="Segoe UI" w:cs="Segoe UI" w:hint="eastAsia"/>
                <w:b/>
                <w:bCs/>
                <w:color w:val="000000"/>
                <w:sz w:val="16"/>
                <w:szCs w:val="16"/>
                <w:lang w:eastAsia="ko-KR"/>
              </w:rPr>
              <w:t>&amp;</w:t>
            </w:r>
            <w:r w:rsidRPr="0053251B">
              <w:rPr>
                <w:rFonts w:ascii="조선신명조" w:eastAsia="조선신명조" w:hAnsi="Segoe UI" w:cs="Segoe UI" w:hint="eastAsia"/>
                <w:b/>
                <w:bCs/>
                <w:color w:val="000000"/>
                <w:sz w:val="16"/>
                <w:szCs w:val="16"/>
              </w:rPr>
              <w:t xml:space="preserve">P500 </w:t>
            </w:r>
            <w:r w:rsidR="005B6186" w:rsidRPr="0053251B">
              <w:rPr>
                <w:rFonts w:ascii="조선신명조" w:eastAsia="조선신명조" w:hAnsi="Segoe UI" w:cs="Segoe UI" w:hint="eastAsia"/>
                <w:b/>
                <w:bCs/>
                <w:color w:val="000000"/>
                <w:sz w:val="16"/>
                <w:szCs w:val="16"/>
                <w:lang w:eastAsia="ko-KR"/>
              </w:rPr>
              <w:t>지수</w:t>
            </w:r>
          </w:p>
        </w:tc>
        <w:tc>
          <w:tcPr>
            <w:tcW w:w="603" w:type="dxa"/>
          </w:tcPr>
          <w:p w14:paraId="17F9B05B" w14:textId="0ECD8A5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60EF512D" w14:textId="414EBBF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4250.18</w:t>
            </w:r>
          </w:p>
        </w:tc>
        <w:tc>
          <w:tcPr>
            <w:tcW w:w="850" w:type="dxa"/>
            <w:vAlign w:val="center"/>
          </w:tcPr>
          <w:p w14:paraId="580A0372" w14:textId="4B10FB3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764.0219</w:t>
            </w:r>
          </w:p>
        </w:tc>
        <w:tc>
          <w:tcPr>
            <w:tcW w:w="966" w:type="dxa"/>
            <w:vAlign w:val="center"/>
          </w:tcPr>
          <w:p w14:paraId="1332FF23" w14:textId="3A8E84B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2237.4</w:t>
            </w:r>
          </w:p>
        </w:tc>
        <w:tc>
          <w:tcPr>
            <w:tcW w:w="966" w:type="dxa"/>
            <w:vAlign w:val="center"/>
          </w:tcPr>
          <w:p w14:paraId="2672A993" w14:textId="0AAFA85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3810.15</w:t>
            </w:r>
          </w:p>
        </w:tc>
        <w:tc>
          <w:tcPr>
            <w:tcW w:w="966" w:type="dxa"/>
            <w:vAlign w:val="center"/>
          </w:tcPr>
          <w:p w14:paraId="17E0274C" w14:textId="49A2A5D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4200.01</w:t>
            </w:r>
          </w:p>
        </w:tc>
        <w:tc>
          <w:tcPr>
            <w:tcW w:w="1049" w:type="dxa"/>
            <w:vAlign w:val="center"/>
          </w:tcPr>
          <w:p w14:paraId="0D505F9C" w14:textId="233D246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4591.015</w:t>
            </w:r>
          </w:p>
        </w:tc>
        <w:tc>
          <w:tcPr>
            <w:tcW w:w="966" w:type="dxa"/>
            <w:vAlign w:val="center"/>
          </w:tcPr>
          <w:p w14:paraId="2A9BB2E5" w14:textId="712D950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6090.27</w:t>
            </w:r>
          </w:p>
        </w:tc>
      </w:tr>
      <w:tr w:rsidR="004E6CFF" w14:paraId="4389C497" w14:textId="322ACF69" w:rsidTr="004E6CFF">
        <w:tc>
          <w:tcPr>
            <w:tcW w:w="2175" w:type="dxa"/>
          </w:tcPr>
          <w:p w14:paraId="7F6BA711" w14:textId="0D37C320"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통화량(</w:t>
            </w:r>
            <w:r w:rsidR="004E6CFF" w:rsidRPr="0053251B">
              <w:rPr>
                <w:rFonts w:ascii="조선신명조" w:eastAsia="조선신명조" w:hAnsi="Segoe UI" w:cs="Segoe UI" w:hint="eastAsia"/>
                <w:b/>
                <w:bCs/>
                <w:color w:val="000000"/>
                <w:sz w:val="16"/>
                <w:szCs w:val="16"/>
              </w:rPr>
              <w:t>M1</w:t>
            </w:r>
            <w:r w:rsidRPr="0053251B">
              <w:rPr>
                <w:rFonts w:ascii="조선신명조" w:eastAsia="조선신명조" w:hAnsi="Segoe UI" w:cs="Segoe UI" w:hint="eastAsia"/>
                <w:b/>
                <w:bCs/>
                <w:color w:val="000000"/>
                <w:sz w:val="16"/>
                <w:szCs w:val="16"/>
                <w:lang w:eastAsia="ko-KR"/>
              </w:rPr>
              <w:t>)</w:t>
            </w:r>
          </w:p>
        </w:tc>
        <w:tc>
          <w:tcPr>
            <w:tcW w:w="603" w:type="dxa"/>
          </w:tcPr>
          <w:p w14:paraId="5FF525EB" w14:textId="7E41D7E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5ABC9431" w14:textId="544454A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1219.395</w:t>
            </w:r>
          </w:p>
        </w:tc>
        <w:tc>
          <w:tcPr>
            <w:tcW w:w="850" w:type="dxa"/>
            <w:vAlign w:val="center"/>
          </w:tcPr>
          <w:p w14:paraId="0F8E0441" w14:textId="4D316BA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103.6807</w:t>
            </w:r>
          </w:p>
        </w:tc>
        <w:tc>
          <w:tcPr>
            <w:tcW w:w="966" w:type="dxa"/>
            <w:vAlign w:val="center"/>
          </w:tcPr>
          <w:p w14:paraId="5645ED08" w14:textId="2E9F843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944.3064</w:t>
            </w:r>
          </w:p>
        </w:tc>
        <w:tc>
          <w:tcPr>
            <w:tcW w:w="966" w:type="dxa"/>
            <w:vAlign w:val="center"/>
          </w:tcPr>
          <w:p w14:paraId="53A32751" w14:textId="5B3AAC0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1184.088</w:t>
            </w:r>
          </w:p>
        </w:tc>
        <w:tc>
          <w:tcPr>
            <w:tcW w:w="966" w:type="dxa"/>
            <w:vAlign w:val="center"/>
          </w:tcPr>
          <w:p w14:paraId="35283F58" w14:textId="712962A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1221.11</w:t>
            </w:r>
          </w:p>
        </w:tc>
        <w:tc>
          <w:tcPr>
            <w:tcW w:w="1049" w:type="dxa"/>
            <w:vAlign w:val="center"/>
          </w:tcPr>
          <w:p w14:paraId="6412E28A" w14:textId="0F7E2EC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1287.187</w:t>
            </w:r>
          </w:p>
        </w:tc>
        <w:tc>
          <w:tcPr>
            <w:tcW w:w="966" w:type="dxa"/>
            <w:vAlign w:val="center"/>
          </w:tcPr>
          <w:p w14:paraId="2F63CF47" w14:textId="7C77388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1371.921</w:t>
            </w:r>
          </w:p>
        </w:tc>
      </w:tr>
      <w:tr w:rsidR="004E6CFF" w14:paraId="66E2B0C9" w14:textId="2313B25C" w:rsidTr="004E6CFF">
        <w:tc>
          <w:tcPr>
            <w:tcW w:w="2175" w:type="dxa"/>
          </w:tcPr>
          <w:p w14:paraId="1747A362" w14:textId="07D2080A"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lastRenderedPageBreak/>
              <w:t>통화량(</w:t>
            </w:r>
            <w:r w:rsidR="004E6CFF" w:rsidRPr="0053251B">
              <w:rPr>
                <w:rFonts w:ascii="조선신명조" w:eastAsia="조선신명조" w:hAnsi="Segoe UI" w:cs="Segoe UI" w:hint="eastAsia"/>
                <w:b/>
                <w:bCs/>
                <w:color w:val="000000"/>
                <w:sz w:val="16"/>
                <w:szCs w:val="16"/>
              </w:rPr>
              <w:t>M2</w:t>
            </w:r>
            <w:r w:rsidRPr="0053251B">
              <w:rPr>
                <w:rFonts w:ascii="조선신명조" w:eastAsia="조선신명조" w:hAnsi="Segoe UI" w:cs="Segoe UI" w:hint="eastAsia"/>
                <w:b/>
                <w:bCs/>
                <w:color w:val="000000"/>
                <w:sz w:val="16"/>
                <w:szCs w:val="16"/>
                <w:lang w:eastAsia="ko-KR"/>
              </w:rPr>
              <w:t>)</w:t>
            </w:r>
          </w:p>
        </w:tc>
        <w:tc>
          <w:tcPr>
            <w:tcW w:w="603" w:type="dxa"/>
          </w:tcPr>
          <w:p w14:paraId="3253A7DE" w14:textId="3F052CC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4E5BAB24" w14:textId="0BC3EEB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3616.388</w:t>
            </w:r>
          </w:p>
        </w:tc>
        <w:tc>
          <w:tcPr>
            <w:tcW w:w="850" w:type="dxa"/>
            <w:vAlign w:val="center"/>
          </w:tcPr>
          <w:p w14:paraId="2DC16676" w14:textId="5F9AAFD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347.3367</w:t>
            </w:r>
          </w:p>
        </w:tc>
        <w:tc>
          <w:tcPr>
            <w:tcW w:w="966" w:type="dxa"/>
            <w:vAlign w:val="center"/>
          </w:tcPr>
          <w:p w14:paraId="6F84834C" w14:textId="6CA6057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2935.64</w:t>
            </w:r>
          </w:p>
        </w:tc>
        <w:tc>
          <w:tcPr>
            <w:tcW w:w="966" w:type="dxa"/>
            <w:vAlign w:val="center"/>
          </w:tcPr>
          <w:p w14:paraId="49ADF0EC" w14:textId="7976EBB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3309.121</w:t>
            </w:r>
          </w:p>
        </w:tc>
        <w:tc>
          <w:tcPr>
            <w:tcW w:w="966" w:type="dxa"/>
            <w:vAlign w:val="center"/>
          </w:tcPr>
          <w:p w14:paraId="31006062" w14:textId="5A3C7DF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3718.333</w:t>
            </w:r>
          </w:p>
        </w:tc>
        <w:tc>
          <w:tcPr>
            <w:tcW w:w="1049" w:type="dxa"/>
            <w:vAlign w:val="center"/>
          </w:tcPr>
          <w:p w14:paraId="767E507D" w14:textId="45A4E95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3843.787</w:t>
            </w:r>
          </w:p>
        </w:tc>
        <w:tc>
          <w:tcPr>
            <w:tcW w:w="966" w:type="dxa"/>
            <w:vAlign w:val="center"/>
          </w:tcPr>
          <w:p w14:paraId="45AE258D" w14:textId="20B776C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4183.535</w:t>
            </w:r>
          </w:p>
        </w:tc>
      </w:tr>
      <w:tr w:rsidR="004E6CFF" w14:paraId="713CEBEF" w14:textId="44E3598E" w:rsidTr="004E6CFF">
        <w:tc>
          <w:tcPr>
            <w:tcW w:w="2175" w:type="dxa"/>
          </w:tcPr>
          <w:p w14:paraId="21A50615" w14:textId="54729BA2" w:rsidR="004E6CFF" w:rsidRPr="0053251B" w:rsidRDefault="004E6CFF" w:rsidP="004E6CFF">
            <w:pPr>
              <w:widowControl/>
              <w:autoSpaceDE/>
              <w:autoSpaceDN/>
              <w:jc w:val="both"/>
              <w:rPr>
                <w:rFonts w:ascii="조선신명조" w:eastAsia="조선신명조" w:hAnsi="Segoe UI" w:cs="Segoe UI"/>
                <w:b/>
                <w:bCs/>
                <w:color w:val="000000"/>
                <w:sz w:val="16"/>
                <w:szCs w:val="16"/>
                <w:lang w:eastAsia="ko-KR" w:bidi="ar-SA"/>
              </w:rPr>
            </w:pPr>
            <w:proofErr w:type="spellStart"/>
            <w:r w:rsidRPr="0053251B">
              <w:rPr>
                <w:rFonts w:ascii="조선신명조" w:eastAsia="조선신명조" w:hAnsi="Segoe UI" w:cs="Segoe UI" w:hint="eastAsia"/>
                <w:b/>
                <w:bCs/>
                <w:color w:val="000000"/>
                <w:sz w:val="16"/>
                <w:szCs w:val="16"/>
              </w:rPr>
              <w:t>한국</w:t>
            </w:r>
            <w:proofErr w:type="spellEnd"/>
            <w:r w:rsidRPr="0053251B">
              <w:rPr>
                <w:rFonts w:ascii="조선신명조" w:eastAsia="조선신명조" w:hAnsi="Segoe UI" w:cs="Segoe UI" w:hint="eastAsia"/>
                <w:b/>
                <w:bCs/>
                <w:color w:val="000000"/>
                <w:sz w:val="16"/>
                <w:szCs w:val="16"/>
              </w:rPr>
              <w:t xml:space="preserve"> </w:t>
            </w:r>
            <w:proofErr w:type="spellStart"/>
            <w:r w:rsidRPr="0053251B">
              <w:rPr>
                <w:rFonts w:ascii="조선신명조" w:eastAsia="조선신명조" w:hAnsi="Segoe UI" w:cs="Segoe UI" w:hint="eastAsia"/>
                <w:b/>
                <w:bCs/>
                <w:color w:val="000000"/>
                <w:sz w:val="16"/>
                <w:szCs w:val="16"/>
              </w:rPr>
              <w:t>정책금리</w:t>
            </w:r>
            <w:proofErr w:type="spellEnd"/>
          </w:p>
        </w:tc>
        <w:tc>
          <w:tcPr>
            <w:tcW w:w="603" w:type="dxa"/>
          </w:tcPr>
          <w:p w14:paraId="52E71F28" w14:textId="4494E45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07A31EF8" w14:textId="178166C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2.037789</w:t>
            </w:r>
          </w:p>
        </w:tc>
        <w:tc>
          <w:tcPr>
            <w:tcW w:w="850" w:type="dxa"/>
            <w:vAlign w:val="center"/>
          </w:tcPr>
          <w:p w14:paraId="17E7D6FB" w14:textId="597C6C3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1.303587</w:t>
            </w:r>
          </w:p>
        </w:tc>
        <w:tc>
          <w:tcPr>
            <w:tcW w:w="966" w:type="dxa"/>
            <w:vAlign w:val="center"/>
          </w:tcPr>
          <w:p w14:paraId="342F0837" w14:textId="4FD01C2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0.5</w:t>
            </w:r>
          </w:p>
        </w:tc>
        <w:tc>
          <w:tcPr>
            <w:tcW w:w="966" w:type="dxa"/>
            <w:vAlign w:val="center"/>
          </w:tcPr>
          <w:p w14:paraId="0B5B0631" w14:textId="127FD5C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0.548387</w:t>
            </w:r>
          </w:p>
        </w:tc>
        <w:tc>
          <w:tcPr>
            <w:tcW w:w="966" w:type="dxa"/>
            <w:vAlign w:val="center"/>
          </w:tcPr>
          <w:p w14:paraId="3E0941F8" w14:textId="41BCA6C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1.75</w:t>
            </w:r>
          </w:p>
        </w:tc>
        <w:tc>
          <w:tcPr>
            <w:tcW w:w="1049" w:type="dxa"/>
            <w:vAlign w:val="center"/>
          </w:tcPr>
          <w:p w14:paraId="04349B78" w14:textId="35FC216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3.5</w:t>
            </w:r>
          </w:p>
        </w:tc>
        <w:tc>
          <w:tcPr>
            <w:tcW w:w="966" w:type="dxa"/>
            <w:vAlign w:val="center"/>
          </w:tcPr>
          <w:p w14:paraId="60EF736D" w14:textId="4656766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3.5</w:t>
            </w:r>
          </w:p>
        </w:tc>
      </w:tr>
      <w:tr w:rsidR="004E6CFF" w14:paraId="550C4E4D" w14:textId="5D2C0A71" w:rsidTr="004E6CFF">
        <w:tc>
          <w:tcPr>
            <w:tcW w:w="2175" w:type="dxa"/>
          </w:tcPr>
          <w:p w14:paraId="49342982" w14:textId="6FEF7F74" w:rsidR="004E6CFF" w:rsidRPr="0053251B" w:rsidRDefault="004E6CFF" w:rsidP="004E6CFF">
            <w:pPr>
              <w:widowControl/>
              <w:autoSpaceDE/>
              <w:autoSpaceDN/>
              <w:jc w:val="both"/>
              <w:rPr>
                <w:rFonts w:ascii="조선신명조" w:eastAsia="조선신명조" w:hAnsi="Segoe UI" w:cs="Segoe UI"/>
                <w:b/>
                <w:bCs/>
                <w:color w:val="000000"/>
                <w:sz w:val="16"/>
                <w:szCs w:val="16"/>
                <w:lang w:eastAsia="ko-KR" w:bidi="ar-SA"/>
              </w:rPr>
            </w:pPr>
            <w:proofErr w:type="spellStart"/>
            <w:r w:rsidRPr="0053251B">
              <w:rPr>
                <w:rFonts w:ascii="조선신명조" w:eastAsia="조선신명조" w:hAnsi="Segoe UI" w:cs="Segoe UI" w:hint="eastAsia"/>
                <w:b/>
                <w:bCs/>
                <w:color w:val="000000"/>
                <w:sz w:val="16"/>
                <w:szCs w:val="16"/>
              </w:rPr>
              <w:t>미국</w:t>
            </w:r>
            <w:proofErr w:type="spellEnd"/>
            <w:r w:rsidRPr="0053251B">
              <w:rPr>
                <w:rFonts w:ascii="조선신명조" w:eastAsia="조선신명조" w:hAnsi="Segoe UI" w:cs="Segoe UI" w:hint="eastAsia"/>
                <w:b/>
                <w:bCs/>
                <w:color w:val="000000"/>
                <w:sz w:val="16"/>
                <w:szCs w:val="16"/>
              </w:rPr>
              <w:t xml:space="preserve"> </w:t>
            </w:r>
            <w:proofErr w:type="spellStart"/>
            <w:r w:rsidRPr="0053251B">
              <w:rPr>
                <w:rFonts w:ascii="조선신명조" w:eastAsia="조선신명조" w:hAnsi="Segoe UI" w:cs="Segoe UI" w:hint="eastAsia"/>
                <w:b/>
                <w:bCs/>
                <w:color w:val="000000"/>
                <w:sz w:val="16"/>
                <w:szCs w:val="16"/>
              </w:rPr>
              <w:t>정책금리</w:t>
            </w:r>
            <w:proofErr w:type="spellEnd"/>
          </w:p>
        </w:tc>
        <w:tc>
          <w:tcPr>
            <w:tcW w:w="603" w:type="dxa"/>
          </w:tcPr>
          <w:p w14:paraId="71293977" w14:textId="1CFC342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558E70E2" w14:textId="55B1A91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2.60763</w:t>
            </w:r>
          </w:p>
        </w:tc>
        <w:tc>
          <w:tcPr>
            <w:tcW w:w="850" w:type="dxa"/>
            <w:vAlign w:val="center"/>
          </w:tcPr>
          <w:p w14:paraId="548D623F" w14:textId="0EFC33F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2.31595</w:t>
            </w:r>
          </w:p>
        </w:tc>
        <w:tc>
          <w:tcPr>
            <w:tcW w:w="966" w:type="dxa"/>
            <w:vAlign w:val="center"/>
          </w:tcPr>
          <w:p w14:paraId="4EFEE40D" w14:textId="0216000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0.25</w:t>
            </w:r>
          </w:p>
        </w:tc>
        <w:tc>
          <w:tcPr>
            <w:tcW w:w="966" w:type="dxa"/>
            <w:vAlign w:val="center"/>
          </w:tcPr>
          <w:p w14:paraId="237FA668" w14:textId="6A00A2A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0.25</w:t>
            </w:r>
          </w:p>
        </w:tc>
        <w:tc>
          <w:tcPr>
            <w:tcW w:w="966" w:type="dxa"/>
            <w:vAlign w:val="center"/>
          </w:tcPr>
          <w:p w14:paraId="731FBBE5" w14:textId="1804EE2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1.75</w:t>
            </w:r>
          </w:p>
        </w:tc>
        <w:tc>
          <w:tcPr>
            <w:tcW w:w="1049" w:type="dxa"/>
            <w:vAlign w:val="center"/>
          </w:tcPr>
          <w:p w14:paraId="23783169" w14:textId="2F3BED6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5.25</w:t>
            </w:r>
          </w:p>
        </w:tc>
        <w:tc>
          <w:tcPr>
            <w:tcW w:w="966" w:type="dxa"/>
            <w:vAlign w:val="center"/>
          </w:tcPr>
          <w:p w14:paraId="7D9975D3" w14:textId="3D13F52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5.5</w:t>
            </w:r>
          </w:p>
        </w:tc>
      </w:tr>
      <w:tr w:rsidR="004E6CFF" w14:paraId="00CBD683" w14:textId="034A2B9F" w:rsidTr="004E6CFF">
        <w:tc>
          <w:tcPr>
            <w:tcW w:w="2175" w:type="dxa"/>
          </w:tcPr>
          <w:p w14:paraId="5424D2E9" w14:textId="28FCF286"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소비자물가지수(</w:t>
            </w:r>
            <w:r w:rsidR="004E6CFF" w:rsidRPr="0053251B">
              <w:rPr>
                <w:rFonts w:ascii="조선신명조" w:eastAsia="조선신명조" w:hAnsi="Segoe UI" w:cs="Segoe UI" w:hint="eastAsia"/>
                <w:b/>
                <w:bCs/>
                <w:color w:val="000000"/>
                <w:sz w:val="16"/>
                <w:szCs w:val="16"/>
                <w:lang w:eastAsia="ko-KR"/>
              </w:rPr>
              <w:t>CPI</w:t>
            </w:r>
            <w:r w:rsidRPr="0053251B">
              <w:rPr>
                <w:rFonts w:ascii="조선신명조" w:eastAsia="조선신명조" w:hAnsi="Segoe UI" w:cs="Segoe UI" w:hint="eastAsia"/>
                <w:b/>
                <w:bCs/>
                <w:color w:val="000000"/>
                <w:sz w:val="16"/>
                <w:szCs w:val="16"/>
                <w:lang w:eastAsia="ko-KR"/>
              </w:rPr>
              <w:t>)</w:t>
            </w:r>
          </w:p>
        </w:tc>
        <w:tc>
          <w:tcPr>
            <w:tcW w:w="603" w:type="dxa"/>
          </w:tcPr>
          <w:p w14:paraId="23BC26EA" w14:textId="126A2BF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042D9290" w14:textId="1071514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2.811298</w:t>
            </w:r>
          </w:p>
        </w:tc>
        <w:tc>
          <w:tcPr>
            <w:tcW w:w="850" w:type="dxa"/>
            <w:vAlign w:val="center"/>
          </w:tcPr>
          <w:p w14:paraId="635C5096" w14:textId="5DA54DF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1.658261</w:t>
            </w:r>
          </w:p>
        </w:tc>
        <w:tc>
          <w:tcPr>
            <w:tcW w:w="966" w:type="dxa"/>
            <w:vAlign w:val="center"/>
          </w:tcPr>
          <w:p w14:paraId="678C861F" w14:textId="7005253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-0.2</w:t>
            </w:r>
          </w:p>
        </w:tc>
        <w:tc>
          <w:tcPr>
            <w:tcW w:w="966" w:type="dxa"/>
            <w:vAlign w:val="center"/>
          </w:tcPr>
          <w:p w14:paraId="1502483A" w14:textId="153DD4F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1.425</w:t>
            </w:r>
          </w:p>
        </w:tc>
        <w:tc>
          <w:tcPr>
            <w:tcW w:w="966" w:type="dxa"/>
            <w:vAlign w:val="center"/>
          </w:tcPr>
          <w:p w14:paraId="1399A14E" w14:textId="4D21016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2.7</w:t>
            </w:r>
          </w:p>
        </w:tc>
        <w:tc>
          <w:tcPr>
            <w:tcW w:w="1049" w:type="dxa"/>
            <w:vAlign w:val="center"/>
          </w:tcPr>
          <w:p w14:paraId="07CDE4B6" w14:textId="6E3736D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3.8</w:t>
            </w:r>
          </w:p>
        </w:tc>
        <w:tc>
          <w:tcPr>
            <w:tcW w:w="966" w:type="dxa"/>
            <w:vAlign w:val="center"/>
          </w:tcPr>
          <w:p w14:paraId="4F7831ED" w14:textId="69FBF43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6.3</w:t>
            </w:r>
          </w:p>
        </w:tc>
      </w:tr>
      <w:tr w:rsidR="004E6CFF" w14:paraId="3436073C" w14:textId="51202FA9" w:rsidTr="004E6CFF">
        <w:tc>
          <w:tcPr>
            <w:tcW w:w="2175" w:type="dxa"/>
          </w:tcPr>
          <w:p w14:paraId="26F12281" w14:textId="016C9EDA"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생산자물가지수(</w:t>
            </w:r>
            <w:r w:rsidR="004E6CFF" w:rsidRPr="0053251B">
              <w:rPr>
                <w:rFonts w:ascii="조선신명조" w:eastAsia="조선신명조" w:hAnsi="Segoe UI" w:cs="Segoe UI" w:hint="eastAsia"/>
                <w:b/>
                <w:bCs/>
                <w:color w:val="000000"/>
                <w:sz w:val="16"/>
                <w:szCs w:val="16"/>
                <w:lang w:eastAsia="ko-KR"/>
              </w:rPr>
              <w:t>PPI</w:t>
            </w:r>
            <w:r w:rsidRPr="0053251B">
              <w:rPr>
                <w:rFonts w:ascii="조선신명조" w:eastAsia="조선신명조" w:hAnsi="Segoe UI" w:cs="Segoe UI" w:hint="eastAsia"/>
                <w:b/>
                <w:bCs/>
                <w:color w:val="000000"/>
                <w:sz w:val="16"/>
                <w:szCs w:val="16"/>
                <w:lang w:eastAsia="ko-KR"/>
              </w:rPr>
              <w:t>)</w:t>
            </w:r>
          </w:p>
        </w:tc>
        <w:tc>
          <w:tcPr>
            <w:tcW w:w="603" w:type="dxa"/>
          </w:tcPr>
          <w:p w14:paraId="0BC56A36" w14:textId="0E24799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2F885333" w14:textId="31E69DB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111.5014</w:t>
            </w:r>
          </w:p>
        </w:tc>
        <w:tc>
          <w:tcPr>
            <w:tcW w:w="850" w:type="dxa"/>
            <w:vAlign w:val="center"/>
          </w:tcPr>
          <w:p w14:paraId="1BECA8DA" w14:textId="1D8237D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7.401748</w:t>
            </w:r>
          </w:p>
        </w:tc>
        <w:tc>
          <w:tcPr>
            <w:tcW w:w="966" w:type="dxa"/>
            <w:vAlign w:val="center"/>
          </w:tcPr>
          <w:p w14:paraId="611682CE" w14:textId="63EDCB2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98.93</w:t>
            </w:r>
          </w:p>
        </w:tc>
        <w:tc>
          <w:tcPr>
            <w:tcW w:w="966" w:type="dxa"/>
            <w:vAlign w:val="center"/>
          </w:tcPr>
          <w:p w14:paraId="37A50598" w14:textId="25746E8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103.89</w:t>
            </w:r>
          </w:p>
        </w:tc>
        <w:tc>
          <w:tcPr>
            <w:tcW w:w="966" w:type="dxa"/>
            <w:vAlign w:val="center"/>
          </w:tcPr>
          <w:p w14:paraId="50D477D4" w14:textId="59CC530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116.27</w:t>
            </w:r>
          </w:p>
        </w:tc>
        <w:tc>
          <w:tcPr>
            <w:tcW w:w="1049" w:type="dxa"/>
            <w:vAlign w:val="center"/>
          </w:tcPr>
          <w:p w14:paraId="0205D12B" w14:textId="50E1C87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117.5</w:t>
            </w:r>
          </w:p>
        </w:tc>
        <w:tc>
          <w:tcPr>
            <w:tcW w:w="966" w:type="dxa"/>
            <w:vAlign w:val="center"/>
          </w:tcPr>
          <w:p w14:paraId="5AD139B7" w14:textId="6FBDC0F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119.56</w:t>
            </w:r>
          </w:p>
        </w:tc>
      </w:tr>
      <w:tr w:rsidR="004E6CFF" w14:paraId="681C5D8D" w14:textId="279FFAB9" w:rsidTr="004E6CFF">
        <w:tc>
          <w:tcPr>
            <w:tcW w:w="2175" w:type="dxa"/>
          </w:tcPr>
          <w:p w14:paraId="17C04D83" w14:textId="2883BA2E" w:rsidR="004E6CFF" w:rsidRPr="0053251B" w:rsidRDefault="004E6CFF" w:rsidP="004E6CFF">
            <w:pPr>
              <w:widowControl/>
              <w:autoSpaceDE/>
              <w:autoSpaceDN/>
              <w:jc w:val="both"/>
              <w:rPr>
                <w:rFonts w:ascii="조선신명조" w:eastAsia="조선신명조" w:hAnsi="Segoe UI" w:cs="Segoe UI"/>
                <w:b/>
                <w:bCs/>
                <w:color w:val="000000"/>
                <w:sz w:val="16"/>
                <w:szCs w:val="16"/>
                <w:lang w:eastAsia="ko-KR" w:bidi="ar-SA"/>
              </w:rPr>
            </w:pPr>
            <w:proofErr w:type="spellStart"/>
            <w:r w:rsidRPr="0053251B">
              <w:rPr>
                <w:rFonts w:ascii="조선신명조" w:eastAsia="조선신명조" w:hAnsi="Segoe UI" w:cs="Segoe UI" w:hint="eastAsia"/>
                <w:b/>
                <w:bCs/>
                <w:color w:val="000000"/>
                <w:sz w:val="16"/>
                <w:szCs w:val="16"/>
              </w:rPr>
              <w:t>경상수지</w:t>
            </w:r>
            <w:proofErr w:type="spellEnd"/>
          </w:p>
        </w:tc>
        <w:tc>
          <w:tcPr>
            <w:tcW w:w="603" w:type="dxa"/>
          </w:tcPr>
          <w:p w14:paraId="476A545C" w14:textId="285A7DA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553328FC" w14:textId="5DF05A0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5333.791</w:t>
            </w:r>
          </w:p>
        </w:tc>
        <w:tc>
          <w:tcPr>
            <w:tcW w:w="850" w:type="dxa"/>
            <w:vAlign w:val="center"/>
          </w:tcPr>
          <w:p w14:paraId="26B8240A" w14:textId="44390DD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4255.906</w:t>
            </w:r>
          </w:p>
        </w:tc>
        <w:tc>
          <w:tcPr>
            <w:tcW w:w="966" w:type="dxa"/>
            <w:vAlign w:val="center"/>
          </w:tcPr>
          <w:p w14:paraId="014B5AF8" w14:textId="7CF0561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-4205</w:t>
            </w:r>
          </w:p>
        </w:tc>
        <w:tc>
          <w:tcPr>
            <w:tcW w:w="966" w:type="dxa"/>
            <w:vAlign w:val="center"/>
          </w:tcPr>
          <w:p w14:paraId="42ED8C93" w14:textId="033EC7A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1862</w:t>
            </w:r>
          </w:p>
        </w:tc>
        <w:tc>
          <w:tcPr>
            <w:tcW w:w="966" w:type="dxa"/>
            <w:vAlign w:val="center"/>
          </w:tcPr>
          <w:p w14:paraId="2E36AAE3" w14:textId="747A95D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6365</w:t>
            </w:r>
          </w:p>
        </w:tc>
        <w:tc>
          <w:tcPr>
            <w:tcW w:w="1049" w:type="dxa"/>
            <w:vAlign w:val="center"/>
          </w:tcPr>
          <w:p w14:paraId="02469059" w14:textId="6645FDE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7438</w:t>
            </w:r>
          </w:p>
        </w:tc>
        <w:tc>
          <w:tcPr>
            <w:tcW w:w="966" w:type="dxa"/>
            <w:vAlign w:val="center"/>
          </w:tcPr>
          <w:p w14:paraId="3F624B7F" w14:textId="3C822CB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13096</w:t>
            </w:r>
          </w:p>
        </w:tc>
      </w:tr>
      <w:tr w:rsidR="004E6CFF" w14:paraId="2C2B45C9" w14:textId="38F71B22" w:rsidTr="004E6CFF">
        <w:tc>
          <w:tcPr>
            <w:tcW w:w="2175" w:type="dxa"/>
          </w:tcPr>
          <w:p w14:paraId="233DE569" w14:textId="53729424"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코스피 변동성</w:t>
            </w:r>
            <w:r w:rsidRPr="0053251B">
              <w:rPr>
                <w:rFonts w:ascii="조선신명조" w:eastAsia="조선신명조" w:hAnsi="Segoe UI" w:cs="Segoe UI"/>
                <w:b/>
                <w:bCs/>
                <w:color w:val="000000"/>
                <w:sz w:val="16"/>
                <w:szCs w:val="16"/>
                <w:lang w:eastAsia="ko-KR"/>
              </w:rPr>
              <w:t>(KSVKOSPI)</w:t>
            </w:r>
          </w:p>
        </w:tc>
        <w:tc>
          <w:tcPr>
            <w:tcW w:w="603" w:type="dxa"/>
          </w:tcPr>
          <w:p w14:paraId="1896A8F1" w14:textId="32939F6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66DBD714" w14:textId="4E42EDA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20.30508</w:t>
            </w:r>
          </w:p>
        </w:tc>
        <w:tc>
          <w:tcPr>
            <w:tcW w:w="850" w:type="dxa"/>
            <w:vAlign w:val="center"/>
          </w:tcPr>
          <w:p w14:paraId="1AD6F694" w14:textId="2F69621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6.604767</w:t>
            </w:r>
          </w:p>
        </w:tc>
        <w:tc>
          <w:tcPr>
            <w:tcW w:w="966" w:type="dxa"/>
            <w:vAlign w:val="center"/>
          </w:tcPr>
          <w:p w14:paraId="43BE5D36" w14:textId="04EEE95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11.73</w:t>
            </w:r>
          </w:p>
        </w:tc>
        <w:tc>
          <w:tcPr>
            <w:tcW w:w="966" w:type="dxa"/>
            <w:vAlign w:val="center"/>
          </w:tcPr>
          <w:p w14:paraId="790ACB76" w14:textId="54B9FCE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16.5625</w:t>
            </w:r>
          </w:p>
        </w:tc>
        <w:tc>
          <w:tcPr>
            <w:tcW w:w="966" w:type="dxa"/>
            <w:vAlign w:val="center"/>
          </w:tcPr>
          <w:p w14:paraId="2E2C6ED2" w14:textId="5C7BE54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18.38</w:t>
            </w:r>
          </w:p>
        </w:tc>
        <w:tc>
          <w:tcPr>
            <w:tcW w:w="1049" w:type="dxa"/>
            <w:vAlign w:val="center"/>
          </w:tcPr>
          <w:p w14:paraId="79A438FD" w14:textId="0D9CBC4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22.415</w:t>
            </w:r>
          </w:p>
        </w:tc>
        <w:tc>
          <w:tcPr>
            <w:tcW w:w="966" w:type="dxa"/>
            <w:vAlign w:val="center"/>
          </w:tcPr>
          <w:p w14:paraId="7AD8B294" w14:textId="28CCB41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69.24</w:t>
            </w:r>
          </w:p>
        </w:tc>
      </w:tr>
      <w:tr w:rsidR="004E6CFF" w14:paraId="7C971267" w14:textId="6647BFB0" w:rsidTr="004E6CFF">
        <w:tc>
          <w:tcPr>
            <w:tcW w:w="2175" w:type="dxa"/>
          </w:tcPr>
          <w:p w14:paraId="1320FDE0" w14:textId="517FC4FC"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달러/엔 환율</w:t>
            </w:r>
          </w:p>
        </w:tc>
        <w:tc>
          <w:tcPr>
            <w:tcW w:w="603" w:type="dxa"/>
          </w:tcPr>
          <w:p w14:paraId="73B82348" w14:textId="6455FDB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7A2E8819" w14:textId="696B256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127.8556</w:t>
            </w:r>
          </w:p>
        </w:tc>
        <w:tc>
          <w:tcPr>
            <w:tcW w:w="850" w:type="dxa"/>
            <w:vAlign w:val="center"/>
          </w:tcPr>
          <w:p w14:paraId="66282C87" w14:textId="0CD2F76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18.42469</w:t>
            </w:r>
          </w:p>
        </w:tc>
        <w:tc>
          <w:tcPr>
            <w:tcW w:w="966" w:type="dxa"/>
            <w:vAlign w:val="center"/>
          </w:tcPr>
          <w:p w14:paraId="2E412437" w14:textId="5A0B96F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102.678</w:t>
            </w:r>
          </w:p>
        </w:tc>
        <w:tc>
          <w:tcPr>
            <w:tcW w:w="966" w:type="dxa"/>
            <w:vAlign w:val="center"/>
          </w:tcPr>
          <w:p w14:paraId="14171E69" w14:textId="07224F9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109.3763</w:t>
            </w:r>
          </w:p>
        </w:tc>
        <w:tc>
          <w:tcPr>
            <w:tcW w:w="966" w:type="dxa"/>
            <w:vAlign w:val="center"/>
          </w:tcPr>
          <w:p w14:paraId="55F6601C" w14:textId="75F17B6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130.8025</w:t>
            </w:r>
          </w:p>
        </w:tc>
        <w:tc>
          <w:tcPr>
            <w:tcW w:w="1049" w:type="dxa"/>
            <w:vAlign w:val="center"/>
          </w:tcPr>
          <w:p w14:paraId="67D1F453" w14:textId="37019D9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145.341</w:t>
            </w:r>
          </w:p>
        </w:tc>
        <w:tc>
          <w:tcPr>
            <w:tcW w:w="966" w:type="dxa"/>
            <w:vAlign w:val="center"/>
          </w:tcPr>
          <w:p w14:paraId="6991C0BD" w14:textId="1CAA849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161.607</w:t>
            </w:r>
          </w:p>
        </w:tc>
      </w:tr>
      <w:tr w:rsidR="004E6CFF" w14:paraId="00203CD1" w14:textId="179C11E4" w:rsidTr="004E6CFF">
        <w:tc>
          <w:tcPr>
            <w:tcW w:w="2175" w:type="dxa"/>
          </w:tcPr>
          <w:p w14:paraId="4AA9FC18" w14:textId="39E716E4"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달러/위안 환율</w:t>
            </w:r>
          </w:p>
        </w:tc>
        <w:tc>
          <w:tcPr>
            <w:tcW w:w="603" w:type="dxa"/>
          </w:tcPr>
          <w:p w14:paraId="7638F62A" w14:textId="51F244A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0248941C" w14:textId="77B0BC2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6.867263</w:t>
            </w:r>
          </w:p>
        </w:tc>
        <w:tc>
          <w:tcPr>
            <w:tcW w:w="850" w:type="dxa"/>
            <w:vAlign w:val="center"/>
          </w:tcPr>
          <w:p w14:paraId="3566AA8C" w14:textId="58E2CC9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0.318528</w:t>
            </w:r>
          </w:p>
        </w:tc>
        <w:tc>
          <w:tcPr>
            <w:tcW w:w="966" w:type="dxa"/>
            <w:vAlign w:val="center"/>
          </w:tcPr>
          <w:p w14:paraId="3EA9956D" w14:textId="492BB36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6.3115</w:t>
            </w:r>
          </w:p>
        </w:tc>
        <w:tc>
          <w:tcPr>
            <w:tcW w:w="966" w:type="dxa"/>
            <w:vAlign w:val="center"/>
          </w:tcPr>
          <w:p w14:paraId="0AD65BE7" w14:textId="54AAA2F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6.522125</w:t>
            </w:r>
          </w:p>
        </w:tc>
        <w:tc>
          <w:tcPr>
            <w:tcW w:w="966" w:type="dxa"/>
            <w:vAlign w:val="center"/>
          </w:tcPr>
          <w:p w14:paraId="5C907692" w14:textId="65149FA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6.94415</w:t>
            </w:r>
          </w:p>
        </w:tc>
        <w:tc>
          <w:tcPr>
            <w:tcW w:w="1049" w:type="dxa"/>
            <w:vAlign w:val="center"/>
          </w:tcPr>
          <w:p w14:paraId="2D21AE16" w14:textId="685EBC6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7.1455</w:t>
            </w:r>
          </w:p>
        </w:tc>
        <w:tc>
          <w:tcPr>
            <w:tcW w:w="966" w:type="dxa"/>
            <w:vAlign w:val="center"/>
          </w:tcPr>
          <w:p w14:paraId="59671BA3" w14:textId="3A6CDC7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7.3278</w:t>
            </w:r>
          </w:p>
        </w:tc>
      </w:tr>
      <w:tr w:rsidR="004E6CFF" w14:paraId="0DCA8369" w14:textId="639C24D0" w:rsidTr="004E6CFF">
        <w:tc>
          <w:tcPr>
            <w:tcW w:w="2175" w:type="dxa"/>
          </w:tcPr>
          <w:p w14:paraId="6FC9C197" w14:textId="5C964319"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미국 10년물 국채금리</w:t>
            </w:r>
          </w:p>
        </w:tc>
        <w:tc>
          <w:tcPr>
            <w:tcW w:w="603" w:type="dxa"/>
          </w:tcPr>
          <w:p w14:paraId="2A14A961" w14:textId="5640438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75B2C946" w14:textId="5E9EFD9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0.267769</w:t>
            </w:r>
          </w:p>
        </w:tc>
        <w:tc>
          <w:tcPr>
            <w:tcW w:w="850" w:type="dxa"/>
            <w:vAlign w:val="center"/>
          </w:tcPr>
          <w:p w14:paraId="66E076DE" w14:textId="11610E3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0.139671</w:t>
            </w:r>
          </w:p>
        </w:tc>
        <w:tc>
          <w:tcPr>
            <w:tcW w:w="966" w:type="dxa"/>
            <w:vAlign w:val="center"/>
          </w:tcPr>
          <w:p w14:paraId="4C3D06FA" w14:textId="6A8EC5A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0.0499</w:t>
            </w:r>
          </w:p>
        </w:tc>
        <w:tc>
          <w:tcPr>
            <w:tcW w:w="966" w:type="dxa"/>
            <w:vAlign w:val="center"/>
          </w:tcPr>
          <w:p w14:paraId="5C4186FA" w14:textId="3AC2500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0.1415</w:t>
            </w:r>
          </w:p>
        </w:tc>
        <w:tc>
          <w:tcPr>
            <w:tcW w:w="966" w:type="dxa"/>
            <w:vAlign w:val="center"/>
          </w:tcPr>
          <w:p w14:paraId="58E3FCB6" w14:textId="252C3B0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0.2915</w:t>
            </w:r>
          </w:p>
        </w:tc>
        <w:tc>
          <w:tcPr>
            <w:tcW w:w="1049" w:type="dxa"/>
            <w:vAlign w:val="center"/>
          </w:tcPr>
          <w:p w14:paraId="3D62AE6E" w14:textId="5F63D66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0.401</w:t>
            </w:r>
          </w:p>
        </w:tc>
        <w:tc>
          <w:tcPr>
            <w:tcW w:w="966" w:type="dxa"/>
            <w:vAlign w:val="center"/>
          </w:tcPr>
          <w:p w14:paraId="783D2F47" w14:textId="171CAB4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0.4988</w:t>
            </w:r>
          </w:p>
        </w:tc>
      </w:tr>
      <w:tr w:rsidR="004E6CFF" w14:paraId="7D6BDA86" w14:textId="5E4BB053" w:rsidTr="004E6CFF">
        <w:tc>
          <w:tcPr>
            <w:tcW w:w="2175" w:type="dxa"/>
          </w:tcPr>
          <w:p w14:paraId="2D2017A1" w14:textId="2AF8D0BF"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구리 가격</w:t>
            </w:r>
          </w:p>
        </w:tc>
        <w:tc>
          <w:tcPr>
            <w:tcW w:w="603" w:type="dxa"/>
          </w:tcPr>
          <w:p w14:paraId="43375614" w14:textId="7A6ABCB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3CEE07E5" w14:textId="2EB2920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3.820936</w:t>
            </w:r>
          </w:p>
        </w:tc>
        <w:tc>
          <w:tcPr>
            <w:tcW w:w="850" w:type="dxa"/>
            <w:vAlign w:val="center"/>
          </w:tcPr>
          <w:p w14:paraId="12B1B2BD" w14:textId="5A87696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0.631159</w:t>
            </w:r>
          </w:p>
        </w:tc>
        <w:tc>
          <w:tcPr>
            <w:tcW w:w="966" w:type="dxa"/>
            <w:vAlign w:val="center"/>
          </w:tcPr>
          <w:p w14:paraId="4622A845" w14:textId="659CFAB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2.1195</w:t>
            </w:r>
          </w:p>
        </w:tc>
        <w:tc>
          <w:tcPr>
            <w:tcW w:w="966" w:type="dxa"/>
            <w:vAlign w:val="center"/>
          </w:tcPr>
          <w:p w14:paraId="3A9E2DF7" w14:textId="0397BF1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3.553</w:t>
            </w:r>
          </w:p>
        </w:tc>
        <w:tc>
          <w:tcPr>
            <w:tcW w:w="966" w:type="dxa"/>
            <w:vAlign w:val="center"/>
          </w:tcPr>
          <w:p w14:paraId="615640D5" w14:textId="175868F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3.8995</w:t>
            </w:r>
          </w:p>
        </w:tc>
        <w:tc>
          <w:tcPr>
            <w:tcW w:w="1049" w:type="dxa"/>
            <w:vAlign w:val="center"/>
          </w:tcPr>
          <w:p w14:paraId="45021EFE" w14:textId="6E8B15F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4.28875</w:t>
            </w:r>
          </w:p>
        </w:tc>
        <w:tc>
          <w:tcPr>
            <w:tcW w:w="966" w:type="dxa"/>
            <w:vAlign w:val="center"/>
          </w:tcPr>
          <w:p w14:paraId="18B851F9" w14:textId="28977EA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5.119</w:t>
            </w:r>
          </w:p>
        </w:tc>
      </w:tr>
      <w:tr w:rsidR="004E6CFF" w14:paraId="2EBADDD8" w14:textId="722D6D8F" w:rsidTr="004E6CFF">
        <w:tc>
          <w:tcPr>
            <w:tcW w:w="2175" w:type="dxa"/>
          </w:tcPr>
          <w:p w14:paraId="2DAB483B" w14:textId="4B6F0398"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알루미늄 가격</w:t>
            </w:r>
          </w:p>
        </w:tc>
        <w:tc>
          <w:tcPr>
            <w:tcW w:w="603" w:type="dxa"/>
          </w:tcPr>
          <w:p w14:paraId="1EFEDB86" w14:textId="0B5D06F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32386039" w14:textId="39803F3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2313.547</w:t>
            </w:r>
          </w:p>
        </w:tc>
        <w:tc>
          <w:tcPr>
            <w:tcW w:w="850" w:type="dxa"/>
            <w:vAlign w:val="center"/>
          </w:tcPr>
          <w:p w14:paraId="37D03B8E" w14:textId="00C363F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420.7198</w:t>
            </w:r>
          </w:p>
        </w:tc>
        <w:tc>
          <w:tcPr>
            <w:tcW w:w="966" w:type="dxa"/>
            <w:vAlign w:val="center"/>
          </w:tcPr>
          <w:p w14:paraId="4A89900D" w14:textId="21B778B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1452</w:t>
            </w:r>
          </w:p>
        </w:tc>
        <w:tc>
          <w:tcPr>
            <w:tcW w:w="966" w:type="dxa"/>
            <w:vAlign w:val="center"/>
          </w:tcPr>
          <w:p w14:paraId="1A6817EB" w14:textId="465F021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2126</w:t>
            </w:r>
          </w:p>
        </w:tc>
        <w:tc>
          <w:tcPr>
            <w:tcW w:w="966" w:type="dxa"/>
            <w:vAlign w:val="center"/>
          </w:tcPr>
          <w:p w14:paraId="266A5A01" w14:textId="2A01E82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2302.5</w:t>
            </w:r>
          </w:p>
        </w:tc>
        <w:tc>
          <w:tcPr>
            <w:tcW w:w="1049" w:type="dxa"/>
            <w:vAlign w:val="center"/>
          </w:tcPr>
          <w:p w14:paraId="590BA4B7" w14:textId="5372BB2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2534.125</w:t>
            </w:r>
          </w:p>
        </w:tc>
        <w:tc>
          <w:tcPr>
            <w:tcW w:w="966" w:type="dxa"/>
            <w:vAlign w:val="center"/>
          </w:tcPr>
          <w:p w14:paraId="53D0F851" w14:textId="0678D6D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3873</w:t>
            </w:r>
          </w:p>
        </w:tc>
      </w:tr>
      <w:tr w:rsidR="004E6CFF" w14:paraId="675F0901" w14:textId="12D30E86" w:rsidTr="004E6CFF">
        <w:tc>
          <w:tcPr>
            <w:tcW w:w="2175" w:type="dxa"/>
          </w:tcPr>
          <w:p w14:paraId="51DD6762" w14:textId="49E535BA"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VIX(주식 변동성)</w:t>
            </w:r>
          </w:p>
        </w:tc>
        <w:tc>
          <w:tcPr>
            <w:tcW w:w="603" w:type="dxa"/>
          </w:tcPr>
          <w:p w14:paraId="35D3F21E" w14:textId="0AE06D0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1EFC48BC" w14:textId="074BE49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21.43804</w:t>
            </w:r>
          </w:p>
        </w:tc>
        <w:tc>
          <w:tcPr>
            <w:tcW w:w="850" w:type="dxa"/>
            <w:vAlign w:val="center"/>
          </w:tcPr>
          <w:p w14:paraId="4F7F13FC" w14:textId="12AA5E0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8.368224</w:t>
            </w:r>
          </w:p>
        </w:tc>
        <w:tc>
          <w:tcPr>
            <w:tcW w:w="966" w:type="dxa"/>
            <w:vAlign w:val="center"/>
          </w:tcPr>
          <w:p w14:paraId="592E9385" w14:textId="3436418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11.86</w:t>
            </w:r>
          </w:p>
        </w:tc>
        <w:tc>
          <w:tcPr>
            <w:tcW w:w="966" w:type="dxa"/>
            <w:vAlign w:val="center"/>
          </w:tcPr>
          <w:p w14:paraId="6ADE4183" w14:textId="42438F1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15.855</w:t>
            </w:r>
          </w:p>
        </w:tc>
        <w:tc>
          <w:tcPr>
            <w:tcW w:w="966" w:type="dxa"/>
            <w:vAlign w:val="center"/>
          </w:tcPr>
          <w:p w14:paraId="6B842384" w14:textId="23E989D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19.63</w:t>
            </w:r>
          </w:p>
        </w:tc>
        <w:tc>
          <w:tcPr>
            <w:tcW w:w="1049" w:type="dxa"/>
            <w:vAlign w:val="center"/>
          </w:tcPr>
          <w:p w14:paraId="47537291" w14:textId="7C982A9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25.0225</w:t>
            </w:r>
          </w:p>
        </w:tc>
        <w:tc>
          <w:tcPr>
            <w:tcW w:w="966" w:type="dxa"/>
            <w:vAlign w:val="center"/>
          </w:tcPr>
          <w:p w14:paraId="45E0EF04" w14:textId="5341BA4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82.69</w:t>
            </w:r>
          </w:p>
        </w:tc>
      </w:tr>
      <w:tr w:rsidR="004E6CFF" w14:paraId="4FC53794" w14:textId="613E391A" w:rsidTr="004E6CFF">
        <w:tc>
          <w:tcPr>
            <w:tcW w:w="2175" w:type="dxa"/>
          </w:tcPr>
          <w:p w14:paraId="43E94D85" w14:textId="3AA7CA34"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OVX(유가 변동성)</w:t>
            </w:r>
          </w:p>
        </w:tc>
        <w:tc>
          <w:tcPr>
            <w:tcW w:w="603" w:type="dxa"/>
          </w:tcPr>
          <w:p w14:paraId="684FBF35" w14:textId="5EC3435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56673091" w14:textId="490C6F7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44.72318</w:t>
            </w:r>
          </w:p>
        </w:tc>
        <w:tc>
          <w:tcPr>
            <w:tcW w:w="850" w:type="dxa"/>
            <w:vAlign w:val="center"/>
          </w:tcPr>
          <w:p w14:paraId="4FBEFC1F" w14:textId="53AA688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24.29387</w:t>
            </w:r>
          </w:p>
        </w:tc>
        <w:tc>
          <w:tcPr>
            <w:tcW w:w="966" w:type="dxa"/>
            <w:vAlign w:val="center"/>
          </w:tcPr>
          <w:p w14:paraId="6CDB1C1B" w14:textId="6728CF4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23.73</w:t>
            </w:r>
          </w:p>
        </w:tc>
        <w:tc>
          <w:tcPr>
            <w:tcW w:w="966" w:type="dxa"/>
            <w:vAlign w:val="center"/>
          </w:tcPr>
          <w:p w14:paraId="2CD238C3" w14:textId="009D429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34.28</w:t>
            </w:r>
          </w:p>
        </w:tc>
        <w:tc>
          <w:tcPr>
            <w:tcW w:w="966" w:type="dxa"/>
            <w:vAlign w:val="center"/>
          </w:tcPr>
          <w:p w14:paraId="17D85B8C" w14:textId="779FA81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39.005</w:t>
            </w:r>
          </w:p>
        </w:tc>
        <w:tc>
          <w:tcPr>
            <w:tcW w:w="1049" w:type="dxa"/>
            <w:vAlign w:val="center"/>
          </w:tcPr>
          <w:p w14:paraId="623CC101" w14:textId="02BFB4F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47.485</w:t>
            </w:r>
          </w:p>
        </w:tc>
        <w:tc>
          <w:tcPr>
            <w:tcW w:w="966" w:type="dxa"/>
            <w:vAlign w:val="center"/>
          </w:tcPr>
          <w:p w14:paraId="2B2193AE" w14:textId="3871711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325.15</w:t>
            </w:r>
          </w:p>
        </w:tc>
      </w:tr>
      <w:tr w:rsidR="004E6CFF" w14:paraId="3BCD55A7" w14:textId="422B5001" w:rsidTr="004E6CFF">
        <w:tc>
          <w:tcPr>
            <w:tcW w:w="2175" w:type="dxa"/>
          </w:tcPr>
          <w:p w14:paraId="5BF1F80A" w14:textId="5588ADC7"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이벤트 수(</w:t>
            </w:r>
            <w:proofErr w:type="spellStart"/>
            <w:r w:rsidR="004E6CFF" w:rsidRPr="0053251B">
              <w:rPr>
                <w:rFonts w:ascii="조선신명조" w:eastAsia="조선신명조" w:hAnsi="Segoe UI" w:cs="Segoe UI" w:hint="eastAsia"/>
                <w:b/>
                <w:bCs/>
                <w:color w:val="000000"/>
                <w:sz w:val="16"/>
                <w:szCs w:val="16"/>
              </w:rPr>
              <w:t>events_cnt</w:t>
            </w:r>
            <w:proofErr w:type="spellEnd"/>
            <w:r w:rsidRPr="0053251B">
              <w:rPr>
                <w:rFonts w:ascii="조선신명조" w:eastAsia="조선신명조" w:hAnsi="Segoe UI" w:cs="Segoe UI" w:hint="eastAsia"/>
                <w:b/>
                <w:bCs/>
                <w:color w:val="000000"/>
                <w:sz w:val="16"/>
                <w:szCs w:val="16"/>
                <w:lang w:eastAsia="ko-KR"/>
              </w:rPr>
              <w:t>)</w:t>
            </w:r>
          </w:p>
        </w:tc>
        <w:tc>
          <w:tcPr>
            <w:tcW w:w="603" w:type="dxa"/>
          </w:tcPr>
          <w:p w14:paraId="6CC57837" w14:textId="03FC2BD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6EA1B4FD" w14:textId="69125B2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133581.2</w:t>
            </w:r>
          </w:p>
        </w:tc>
        <w:tc>
          <w:tcPr>
            <w:tcW w:w="850" w:type="dxa"/>
            <w:vAlign w:val="center"/>
          </w:tcPr>
          <w:p w14:paraId="4CA93409" w14:textId="0FD7DB8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24788.61</w:t>
            </w:r>
          </w:p>
        </w:tc>
        <w:tc>
          <w:tcPr>
            <w:tcW w:w="966" w:type="dxa"/>
            <w:vAlign w:val="center"/>
          </w:tcPr>
          <w:p w14:paraId="123E2D4A" w14:textId="1EB19B3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w:t>
            </w:r>
          </w:p>
        </w:tc>
        <w:tc>
          <w:tcPr>
            <w:tcW w:w="966" w:type="dxa"/>
            <w:vAlign w:val="center"/>
          </w:tcPr>
          <w:p w14:paraId="765C388F" w14:textId="1ABB58D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117551</w:t>
            </w:r>
          </w:p>
        </w:tc>
        <w:tc>
          <w:tcPr>
            <w:tcW w:w="966" w:type="dxa"/>
            <w:vAlign w:val="center"/>
          </w:tcPr>
          <w:p w14:paraId="4AF2CD7F" w14:textId="721A0CF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133423.5</w:t>
            </w:r>
          </w:p>
        </w:tc>
        <w:tc>
          <w:tcPr>
            <w:tcW w:w="1049" w:type="dxa"/>
            <w:vAlign w:val="center"/>
          </w:tcPr>
          <w:p w14:paraId="5FC24B3D" w14:textId="1463ADC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150155</w:t>
            </w:r>
          </w:p>
        </w:tc>
        <w:tc>
          <w:tcPr>
            <w:tcW w:w="966" w:type="dxa"/>
            <w:vAlign w:val="center"/>
          </w:tcPr>
          <w:p w14:paraId="12A90F62" w14:textId="015FF29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216375</w:t>
            </w:r>
          </w:p>
        </w:tc>
      </w:tr>
      <w:tr w:rsidR="004E6CFF" w14:paraId="0E93B9DF" w14:textId="7ABFCDFB" w:rsidTr="004E6CFF">
        <w:tc>
          <w:tcPr>
            <w:tcW w:w="2175" w:type="dxa"/>
          </w:tcPr>
          <w:p w14:paraId="4F5BB01F" w14:textId="606B935C"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이벤트 평균 톤(</w:t>
            </w:r>
            <w:proofErr w:type="spellStart"/>
            <w:r w:rsidR="004E6CFF" w:rsidRPr="0053251B">
              <w:rPr>
                <w:rFonts w:ascii="조선신명조" w:eastAsia="조선신명조" w:hAnsi="Segoe UI" w:cs="Segoe UI" w:hint="eastAsia"/>
                <w:b/>
                <w:bCs/>
                <w:color w:val="000000"/>
                <w:sz w:val="16"/>
                <w:szCs w:val="16"/>
              </w:rPr>
              <w:t>events_tone_mean</w:t>
            </w:r>
            <w:proofErr w:type="spellEnd"/>
            <w:r w:rsidRPr="0053251B">
              <w:rPr>
                <w:rFonts w:ascii="조선신명조" w:eastAsia="조선신명조" w:hAnsi="Segoe UI" w:cs="Segoe UI" w:hint="eastAsia"/>
                <w:b/>
                <w:bCs/>
                <w:color w:val="000000"/>
                <w:sz w:val="16"/>
                <w:szCs w:val="16"/>
                <w:lang w:eastAsia="ko-KR"/>
              </w:rPr>
              <w:t>)</w:t>
            </w:r>
          </w:p>
        </w:tc>
        <w:tc>
          <w:tcPr>
            <w:tcW w:w="603" w:type="dxa"/>
          </w:tcPr>
          <w:p w14:paraId="0B8087E8" w14:textId="2F82561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5CEA7F4F" w14:textId="436DD6D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-1.979816</w:t>
            </w:r>
          </w:p>
        </w:tc>
        <w:tc>
          <w:tcPr>
            <w:tcW w:w="850" w:type="dxa"/>
            <w:vAlign w:val="center"/>
          </w:tcPr>
          <w:p w14:paraId="2B22E419" w14:textId="3818554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0.258274</w:t>
            </w:r>
          </w:p>
        </w:tc>
        <w:tc>
          <w:tcPr>
            <w:tcW w:w="966" w:type="dxa"/>
            <w:vAlign w:val="center"/>
          </w:tcPr>
          <w:p w14:paraId="74956A39" w14:textId="7F1CCB2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-3.333169</w:t>
            </w:r>
          </w:p>
        </w:tc>
        <w:tc>
          <w:tcPr>
            <w:tcW w:w="966" w:type="dxa"/>
            <w:vAlign w:val="center"/>
          </w:tcPr>
          <w:p w14:paraId="2318F010" w14:textId="4124CD3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-2.133663</w:t>
            </w:r>
          </w:p>
        </w:tc>
        <w:tc>
          <w:tcPr>
            <w:tcW w:w="966" w:type="dxa"/>
            <w:vAlign w:val="center"/>
          </w:tcPr>
          <w:p w14:paraId="0EBE6A43" w14:textId="36D3B22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-1.963814</w:t>
            </w:r>
          </w:p>
        </w:tc>
        <w:tc>
          <w:tcPr>
            <w:tcW w:w="1049" w:type="dxa"/>
            <w:vAlign w:val="center"/>
          </w:tcPr>
          <w:p w14:paraId="39FF34A7" w14:textId="75A3C1D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-1.832024</w:t>
            </w:r>
          </w:p>
        </w:tc>
        <w:tc>
          <w:tcPr>
            <w:tcW w:w="966" w:type="dxa"/>
            <w:vAlign w:val="center"/>
          </w:tcPr>
          <w:p w14:paraId="2B4E1CE8" w14:textId="0241D88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w:t>
            </w:r>
          </w:p>
        </w:tc>
      </w:tr>
      <w:tr w:rsidR="004E6CFF" w14:paraId="6A1D0CA4" w14:textId="6EB7BA88" w:rsidTr="004E6CFF">
        <w:tc>
          <w:tcPr>
            <w:tcW w:w="2175" w:type="dxa"/>
          </w:tcPr>
          <w:p w14:paraId="544E5343" w14:textId="4EB4E749"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한국 관련 톤(</w:t>
            </w:r>
            <w:proofErr w:type="spellStart"/>
            <w:r w:rsidR="004E6CFF" w:rsidRPr="0053251B">
              <w:rPr>
                <w:rFonts w:ascii="조선신명조" w:eastAsia="조선신명조" w:hAnsi="Segoe UI" w:cs="Segoe UI" w:hint="eastAsia"/>
                <w:b/>
                <w:bCs/>
                <w:color w:val="000000"/>
                <w:sz w:val="16"/>
                <w:szCs w:val="16"/>
              </w:rPr>
              <w:t>events_tone_kor_mean</w:t>
            </w:r>
            <w:proofErr w:type="spellEnd"/>
            <w:r w:rsidRPr="0053251B">
              <w:rPr>
                <w:rFonts w:ascii="조선신명조" w:eastAsia="조선신명조" w:hAnsi="Segoe UI" w:cs="Segoe UI" w:hint="eastAsia"/>
                <w:b/>
                <w:bCs/>
                <w:color w:val="000000"/>
                <w:sz w:val="16"/>
                <w:szCs w:val="16"/>
                <w:lang w:eastAsia="ko-KR"/>
              </w:rPr>
              <w:t>)</w:t>
            </w:r>
          </w:p>
        </w:tc>
        <w:tc>
          <w:tcPr>
            <w:tcW w:w="603" w:type="dxa"/>
          </w:tcPr>
          <w:p w14:paraId="5BDD1478" w14:textId="5CAD46F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4B672559" w14:textId="6A949D6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-0.832832</w:t>
            </w:r>
          </w:p>
        </w:tc>
        <w:tc>
          <w:tcPr>
            <w:tcW w:w="850" w:type="dxa"/>
            <w:vAlign w:val="center"/>
          </w:tcPr>
          <w:p w14:paraId="4F10946F" w14:textId="4B9BCAD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0.832322</w:t>
            </w:r>
          </w:p>
        </w:tc>
        <w:tc>
          <w:tcPr>
            <w:tcW w:w="966" w:type="dxa"/>
            <w:vAlign w:val="center"/>
          </w:tcPr>
          <w:p w14:paraId="4A1B3CA4" w14:textId="22B78B1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-3.924516</w:t>
            </w:r>
          </w:p>
        </w:tc>
        <w:tc>
          <w:tcPr>
            <w:tcW w:w="966" w:type="dxa"/>
            <w:vAlign w:val="center"/>
          </w:tcPr>
          <w:p w14:paraId="11F24303" w14:textId="5C2FB0A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-1.336452</w:t>
            </w:r>
          </w:p>
        </w:tc>
        <w:tc>
          <w:tcPr>
            <w:tcW w:w="966" w:type="dxa"/>
            <w:vAlign w:val="center"/>
          </w:tcPr>
          <w:p w14:paraId="16017EFE" w14:textId="300B16E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-0.710838</w:t>
            </w:r>
          </w:p>
        </w:tc>
        <w:tc>
          <w:tcPr>
            <w:tcW w:w="1049" w:type="dxa"/>
            <w:vAlign w:val="center"/>
          </w:tcPr>
          <w:p w14:paraId="527192E4" w14:textId="04A6AE9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-0.234973</w:t>
            </w:r>
          </w:p>
        </w:tc>
        <w:tc>
          <w:tcPr>
            <w:tcW w:w="966" w:type="dxa"/>
            <w:vAlign w:val="center"/>
          </w:tcPr>
          <w:p w14:paraId="197BF3D6" w14:textId="3FE08C5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1.06649</w:t>
            </w:r>
          </w:p>
        </w:tc>
      </w:tr>
      <w:tr w:rsidR="004E6CFF" w14:paraId="24E445D9" w14:textId="4346191B" w:rsidTr="004E6CFF">
        <w:tc>
          <w:tcPr>
            <w:tcW w:w="2175" w:type="dxa"/>
          </w:tcPr>
          <w:p w14:paraId="777AEB48" w14:textId="1C957936"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GKG 문서 수(</w:t>
            </w:r>
            <w:proofErr w:type="spellStart"/>
            <w:r w:rsidR="004E6CFF" w:rsidRPr="0053251B">
              <w:rPr>
                <w:rFonts w:ascii="조선신명조" w:eastAsia="조선신명조" w:hAnsi="Segoe UI" w:cs="Segoe UI" w:hint="eastAsia"/>
                <w:b/>
                <w:bCs/>
                <w:color w:val="000000"/>
                <w:sz w:val="16"/>
                <w:szCs w:val="16"/>
              </w:rPr>
              <w:t>gkg_doc_cnt</w:t>
            </w:r>
            <w:proofErr w:type="spellEnd"/>
            <w:r w:rsidRPr="0053251B">
              <w:rPr>
                <w:rFonts w:ascii="조선신명조" w:eastAsia="조선신명조" w:hAnsi="Segoe UI" w:cs="Segoe UI" w:hint="eastAsia"/>
                <w:b/>
                <w:bCs/>
                <w:color w:val="000000"/>
                <w:sz w:val="16"/>
                <w:szCs w:val="16"/>
                <w:lang w:eastAsia="ko-KR"/>
              </w:rPr>
              <w:t>)</w:t>
            </w:r>
          </w:p>
        </w:tc>
        <w:tc>
          <w:tcPr>
            <w:tcW w:w="603" w:type="dxa"/>
          </w:tcPr>
          <w:p w14:paraId="41A12516" w14:textId="188C628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5E18A79D" w14:textId="2D5D100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88501.87</w:t>
            </w:r>
          </w:p>
        </w:tc>
        <w:tc>
          <w:tcPr>
            <w:tcW w:w="850" w:type="dxa"/>
            <w:vAlign w:val="center"/>
          </w:tcPr>
          <w:p w14:paraId="72E31E14" w14:textId="4D459F8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24450.6</w:t>
            </w:r>
          </w:p>
        </w:tc>
        <w:tc>
          <w:tcPr>
            <w:tcW w:w="966" w:type="dxa"/>
            <w:vAlign w:val="center"/>
          </w:tcPr>
          <w:p w14:paraId="0E05E2A0" w14:textId="6924E3D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w:t>
            </w:r>
          </w:p>
        </w:tc>
        <w:tc>
          <w:tcPr>
            <w:tcW w:w="966" w:type="dxa"/>
            <w:vAlign w:val="center"/>
          </w:tcPr>
          <w:p w14:paraId="12D3C342" w14:textId="5CC7144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68474.75</w:t>
            </w:r>
          </w:p>
        </w:tc>
        <w:tc>
          <w:tcPr>
            <w:tcW w:w="966" w:type="dxa"/>
            <w:vAlign w:val="center"/>
          </w:tcPr>
          <w:p w14:paraId="60F6781E" w14:textId="4B23BDE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85789</w:t>
            </w:r>
          </w:p>
        </w:tc>
        <w:tc>
          <w:tcPr>
            <w:tcW w:w="1049" w:type="dxa"/>
            <w:vAlign w:val="center"/>
          </w:tcPr>
          <w:p w14:paraId="6A6AF921" w14:textId="6EEEFE8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107725</w:t>
            </w:r>
          </w:p>
        </w:tc>
        <w:tc>
          <w:tcPr>
            <w:tcW w:w="966" w:type="dxa"/>
            <w:vAlign w:val="center"/>
          </w:tcPr>
          <w:p w14:paraId="733DFBC5" w14:textId="59879A65"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157565</w:t>
            </w:r>
          </w:p>
        </w:tc>
      </w:tr>
      <w:tr w:rsidR="004E6CFF" w14:paraId="36B2600B" w14:textId="2BF0A20A" w:rsidTr="004E6CFF">
        <w:tc>
          <w:tcPr>
            <w:tcW w:w="2175" w:type="dxa"/>
          </w:tcPr>
          <w:p w14:paraId="64586E05" w14:textId="6BBC44D4"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한국 관련 문서 수(</w:t>
            </w:r>
            <w:proofErr w:type="spellStart"/>
            <w:r w:rsidR="004E6CFF" w:rsidRPr="0053251B">
              <w:rPr>
                <w:rFonts w:ascii="조선신명조" w:eastAsia="조선신명조" w:hAnsi="Segoe UI" w:cs="Segoe UI" w:hint="eastAsia"/>
                <w:b/>
                <w:bCs/>
                <w:color w:val="000000"/>
                <w:sz w:val="16"/>
                <w:szCs w:val="16"/>
                <w:lang w:eastAsia="ko-KR"/>
              </w:rPr>
              <w:t>gkg_kr_loc</w:t>
            </w:r>
            <w:proofErr w:type="spellEnd"/>
            <w:r w:rsidR="004E6CFF" w:rsidRPr="0053251B">
              <w:rPr>
                <w:rFonts w:ascii="조선신명조" w:eastAsia="조선신명조" w:hAnsi="Segoe UI" w:cs="Segoe UI" w:hint="eastAsia"/>
                <w:b/>
                <w:bCs/>
                <w:color w:val="000000"/>
                <w:sz w:val="16"/>
                <w:szCs w:val="16"/>
                <w:lang w:eastAsia="ko-KR"/>
              </w:rPr>
              <w:t>_</w:t>
            </w:r>
            <w:r w:rsidRPr="0053251B">
              <w:rPr>
                <w:rFonts w:ascii="조선신명조" w:eastAsia="조선신명조" w:hAnsi="Segoe UI" w:cs="Segoe UI" w:hint="eastAsia"/>
                <w:b/>
                <w:bCs/>
                <w:color w:val="000000"/>
                <w:sz w:val="16"/>
                <w:szCs w:val="16"/>
                <w:lang w:eastAsia="ko-KR"/>
              </w:rPr>
              <w:t>춧)</w:t>
            </w:r>
          </w:p>
        </w:tc>
        <w:tc>
          <w:tcPr>
            <w:tcW w:w="603" w:type="dxa"/>
          </w:tcPr>
          <w:p w14:paraId="2F81AE01" w14:textId="362DDD3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1CFD1D54" w14:textId="6967CE6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617.3356</w:t>
            </w:r>
          </w:p>
        </w:tc>
        <w:tc>
          <w:tcPr>
            <w:tcW w:w="850" w:type="dxa"/>
            <w:vAlign w:val="center"/>
          </w:tcPr>
          <w:p w14:paraId="355AE580" w14:textId="1E8D4BF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276.5282</w:t>
            </w:r>
          </w:p>
        </w:tc>
        <w:tc>
          <w:tcPr>
            <w:tcW w:w="966" w:type="dxa"/>
            <w:vAlign w:val="center"/>
          </w:tcPr>
          <w:p w14:paraId="7B232C00" w14:textId="0525F1C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w:t>
            </w:r>
          </w:p>
        </w:tc>
        <w:tc>
          <w:tcPr>
            <w:tcW w:w="966" w:type="dxa"/>
            <w:vAlign w:val="center"/>
          </w:tcPr>
          <w:p w14:paraId="0F5BE74D" w14:textId="7EDF04B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435</w:t>
            </w:r>
          </w:p>
        </w:tc>
        <w:tc>
          <w:tcPr>
            <w:tcW w:w="966" w:type="dxa"/>
            <w:vAlign w:val="center"/>
          </w:tcPr>
          <w:p w14:paraId="53C52CA5" w14:textId="3229CDB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547</w:t>
            </w:r>
          </w:p>
        </w:tc>
        <w:tc>
          <w:tcPr>
            <w:tcW w:w="1049" w:type="dxa"/>
            <w:vAlign w:val="center"/>
          </w:tcPr>
          <w:p w14:paraId="4E4E8E35" w14:textId="4A6B72C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750</w:t>
            </w:r>
          </w:p>
        </w:tc>
        <w:tc>
          <w:tcPr>
            <w:tcW w:w="966" w:type="dxa"/>
            <w:vAlign w:val="center"/>
          </w:tcPr>
          <w:p w14:paraId="49851BA5" w14:textId="22E816C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3016</w:t>
            </w:r>
          </w:p>
        </w:tc>
      </w:tr>
      <w:tr w:rsidR="004E6CFF" w14:paraId="27F58EE5" w14:textId="128263C2" w:rsidTr="004E6CFF">
        <w:tc>
          <w:tcPr>
            <w:tcW w:w="2175" w:type="dxa"/>
          </w:tcPr>
          <w:p w14:paraId="741B6933" w14:textId="04F57E7D"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b/>
                <w:bCs/>
                <w:color w:val="000000"/>
                <w:sz w:val="16"/>
                <w:szCs w:val="16"/>
                <w:lang w:eastAsia="ko-KR"/>
              </w:rPr>
              <w:t>직접 뉴스 평균 감정 점수</w:t>
            </w:r>
          </w:p>
        </w:tc>
        <w:tc>
          <w:tcPr>
            <w:tcW w:w="603" w:type="dxa"/>
          </w:tcPr>
          <w:p w14:paraId="5A9FB63F" w14:textId="6D80645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3C1F7E4E" w14:textId="51AC978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-0.070743</w:t>
            </w:r>
          </w:p>
        </w:tc>
        <w:tc>
          <w:tcPr>
            <w:tcW w:w="850" w:type="dxa"/>
            <w:vAlign w:val="center"/>
          </w:tcPr>
          <w:p w14:paraId="1F3D5400" w14:textId="06B1FDD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0.429306</w:t>
            </w:r>
          </w:p>
        </w:tc>
        <w:tc>
          <w:tcPr>
            <w:tcW w:w="966" w:type="dxa"/>
            <w:vAlign w:val="center"/>
          </w:tcPr>
          <w:p w14:paraId="0ECC396D" w14:textId="10A5D7E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w:t>
            </w:r>
          </w:p>
        </w:tc>
        <w:tc>
          <w:tcPr>
            <w:tcW w:w="966" w:type="dxa"/>
            <w:vAlign w:val="center"/>
          </w:tcPr>
          <w:p w14:paraId="4BC3D1A1" w14:textId="6A88844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-0.3636</w:t>
            </w:r>
          </w:p>
        </w:tc>
        <w:tc>
          <w:tcPr>
            <w:tcW w:w="966" w:type="dxa"/>
            <w:vAlign w:val="center"/>
          </w:tcPr>
          <w:p w14:paraId="324DEED2" w14:textId="5CED025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-0.07415</w:t>
            </w:r>
          </w:p>
        </w:tc>
        <w:tc>
          <w:tcPr>
            <w:tcW w:w="1049" w:type="dxa"/>
            <w:vAlign w:val="center"/>
          </w:tcPr>
          <w:p w14:paraId="72CFC641" w14:textId="43F43AE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0.207875</w:t>
            </w:r>
          </w:p>
        </w:tc>
        <w:tc>
          <w:tcPr>
            <w:tcW w:w="966" w:type="dxa"/>
            <w:vAlign w:val="center"/>
          </w:tcPr>
          <w:p w14:paraId="2F39C2A6" w14:textId="0BB6368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w:t>
            </w:r>
          </w:p>
        </w:tc>
      </w:tr>
      <w:tr w:rsidR="004E6CFF" w14:paraId="5DC4E804" w14:textId="55ED247C" w:rsidTr="004E6CFF">
        <w:tc>
          <w:tcPr>
            <w:tcW w:w="2175" w:type="dxa"/>
          </w:tcPr>
          <w:p w14:paraId="1277B498" w14:textId="601E97F5"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proofErr w:type="spellStart"/>
            <w:r w:rsidRPr="0053251B">
              <w:rPr>
                <w:rFonts w:ascii="조선신명조" w:eastAsia="조선신명조" w:hAnsi="Segoe UI" w:cs="Segoe UI"/>
                <w:b/>
                <w:bCs/>
                <w:color w:val="000000"/>
                <w:sz w:val="16"/>
                <w:szCs w:val="16"/>
              </w:rPr>
              <w:t>직접</w:t>
            </w:r>
            <w:proofErr w:type="spellEnd"/>
            <w:r w:rsidRPr="0053251B">
              <w:rPr>
                <w:rFonts w:ascii="조선신명조" w:eastAsia="조선신명조" w:hAnsi="Segoe UI" w:cs="Segoe UI"/>
                <w:b/>
                <w:bCs/>
                <w:color w:val="000000"/>
                <w:sz w:val="16"/>
                <w:szCs w:val="16"/>
              </w:rPr>
              <w:t xml:space="preserve"> </w:t>
            </w:r>
            <w:proofErr w:type="spellStart"/>
            <w:r w:rsidRPr="0053251B">
              <w:rPr>
                <w:rFonts w:ascii="조선신명조" w:eastAsia="조선신명조" w:hAnsi="Segoe UI" w:cs="Segoe UI"/>
                <w:b/>
                <w:bCs/>
                <w:color w:val="000000"/>
                <w:sz w:val="16"/>
                <w:szCs w:val="16"/>
              </w:rPr>
              <w:t>뉴스</w:t>
            </w:r>
            <w:proofErr w:type="spellEnd"/>
            <w:r w:rsidRPr="0053251B">
              <w:rPr>
                <w:rFonts w:ascii="조선신명조" w:eastAsia="조선신명조" w:hAnsi="Segoe UI" w:cs="Segoe UI"/>
                <w:b/>
                <w:bCs/>
                <w:color w:val="000000"/>
                <w:sz w:val="16"/>
                <w:szCs w:val="16"/>
              </w:rPr>
              <w:t xml:space="preserve"> </w:t>
            </w:r>
            <w:proofErr w:type="spellStart"/>
            <w:r w:rsidRPr="0053251B">
              <w:rPr>
                <w:rFonts w:ascii="조선신명조" w:eastAsia="조선신명조" w:hAnsi="Segoe UI" w:cs="Segoe UI"/>
                <w:b/>
                <w:bCs/>
                <w:color w:val="000000"/>
                <w:sz w:val="16"/>
                <w:szCs w:val="16"/>
              </w:rPr>
              <w:t>기사</w:t>
            </w:r>
            <w:proofErr w:type="spellEnd"/>
            <w:r w:rsidRPr="0053251B">
              <w:rPr>
                <w:rFonts w:ascii="조선신명조" w:eastAsia="조선신명조" w:hAnsi="Segoe UI" w:cs="Segoe UI"/>
                <w:b/>
                <w:bCs/>
                <w:color w:val="000000"/>
                <w:sz w:val="16"/>
                <w:szCs w:val="16"/>
              </w:rPr>
              <w:t xml:space="preserve"> 수</w:t>
            </w:r>
          </w:p>
        </w:tc>
        <w:tc>
          <w:tcPr>
            <w:tcW w:w="603" w:type="dxa"/>
          </w:tcPr>
          <w:p w14:paraId="1557F70D" w14:textId="7E891F3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6AAD5A4D" w14:textId="698538C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12.69646</w:t>
            </w:r>
          </w:p>
        </w:tc>
        <w:tc>
          <w:tcPr>
            <w:tcW w:w="850" w:type="dxa"/>
            <w:vAlign w:val="center"/>
          </w:tcPr>
          <w:p w14:paraId="176E3F1A" w14:textId="4D78421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4.440581</w:t>
            </w:r>
          </w:p>
        </w:tc>
        <w:tc>
          <w:tcPr>
            <w:tcW w:w="966" w:type="dxa"/>
            <w:vAlign w:val="center"/>
          </w:tcPr>
          <w:p w14:paraId="7B7776F9" w14:textId="34318C1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w:t>
            </w:r>
          </w:p>
        </w:tc>
        <w:tc>
          <w:tcPr>
            <w:tcW w:w="966" w:type="dxa"/>
            <w:vAlign w:val="center"/>
          </w:tcPr>
          <w:p w14:paraId="311C26F1" w14:textId="352D344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10</w:t>
            </w:r>
          </w:p>
        </w:tc>
        <w:tc>
          <w:tcPr>
            <w:tcW w:w="966" w:type="dxa"/>
            <w:vAlign w:val="center"/>
          </w:tcPr>
          <w:p w14:paraId="200EC864" w14:textId="53D6A95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13</w:t>
            </w:r>
          </w:p>
        </w:tc>
        <w:tc>
          <w:tcPr>
            <w:tcW w:w="1049" w:type="dxa"/>
            <w:vAlign w:val="center"/>
          </w:tcPr>
          <w:p w14:paraId="722A59D3" w14:textId="1CF7B06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16</w:t>
            </w:r>
          </w:p>
        </w:tc>
        <w:tc>
          <w:tcPr>
            <w:tcW w:w="966" w:type="dxa"/>
            <w:vAlign w:val="center"/>
          </w:tcPr>
          <w:p w14:paraId="059D7C25" w14:textId="654AF49B"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20</w:t>
            </w:r>
          </w:p>
        </w:tc>
      </w:tr>
      <w:tr w:rsidR="004E6CFF" w14:paraId="0228ED96" w14:textId="05B05BC8" w:rsidTr="004E6CFF">
        <w:tc>
          <w:tcPr>
            <w:tcW w:w="2175" w:type="dxa"/>
          </w:tcPr>
          <w:p w14:paraId="6605BEBD" w14:textId="5FD1049C"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b/>
                <w:bCs/>
                <w:color w:val="000000"/>
                <w:sz w:val="16"/>
                <w:szCs w:val="16"/>
                <w:lang w:eastAsia="ko-KR"/>
              </w:rPr>
              <w:t>간접 뉴스 평균 감정 점수</w:t>
            </w:r>
          </w:p>
        </w:tc>
        <w:tc>
          <w:tcPr>
            <w:tcW w:w="603" w:type="dxa"/>
          </w:tcPr>
          <w:p w14:paraId="057337F9" w14:textId="719731B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303700BB" w14:textId="3F42778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-0.040528</w:t>
            </w:r>
          </w:p>
        </w:tc>
        <w:tc>
          <w:tcPr>
            <w:tcW w:w="850" w:type="dxa"/>
            <w:vAlign w:val="center"/>
          </w:tcPr>
          <w:p w14:paraId="4923E564" w14:textId="602D9CB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0.36739</w:t>
            </w:r>
          </w:p>
        </w:tc>
        <w:tc>
          <w:tcPr>
            <w:tcW w:w="966" w:type="dxa"/>
            <w:vAlign w:val="center"/>
          </w:tcPr>
          <w:p w14:paraId="012416E8" w14:textId="0206BFE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w:t>
            </w:r>
          </w:p>
        </w:tc>
        <w:tc>
          <w:tcPr>
            <w:tcW w:w="966" w:type="dxa"/>
            <w:vAlign w:val="center"/>
          </w:tcPr>
          <w:p w14:paraId="608F7322" w14:textId="2EBF6B8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-0.1667</w:t>
            </w:r>
          </w:p>
        </w:tc>
        <w:tc>
          <w:tcPr>
            <w:tcW w:w="966" w:type="dxa"/>
            <w:vAlign w:val="center"/>
          </w:tcPr>
          <w:p w14:paraId="7A40C9AC" w14:textId="611DD98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w:t>
            </w:r>
          </w:p>
        </w:tc>
        <w:tc>
          <w:tcPr>
            <w:tcW w:w="1049" w:type="dxa"/>
            <w:vAlign w:val="center"/>
          </w:tcPr>
          <w:p w14:paraId="2285CD7D" w14:textId="6E17449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w:t>
            </w:r>
          </w:p>
        </w:tc>
        <w:tc>
          <w:tcPr>
            <w:tcW w:w="966" w:type="dxa"/>
            <w:vAlign w:val="center"/>
          </w:tcPr>
          <w:p w14:paraId="59BDADF2" w14:textId="27FAD57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w:t>
            </w:r>
          </w:p>
        </w:tc>
      </w:tr>
      <w:tr w:rsidR="004E6CFF" w14:paraId="30ED59F0" w14:textId="5CC6EFC9" w:rsidTr="004E6CFF">
        <w:tc>
          <w:tcPr>
            <w:tcW w:w="2175" w:type="dxa"/>
          </w:tcPr>
          <w:p w14:paraId="772F374E" w14:textId="37D9E827" w:rsidR="004E6CFF" w:rsidRPr="0053251B" w:rsidRDefault="005B6186"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간접 뉴스 기사 수</w:t>
            </w:r>
          </w:p>
        </w:tc>
        <w:tc>
          <w:tcPr>
            <w:tcW w:w="603" w:type="dxa"/>
          </w:tcPr>
          <w:p w14:paraId="6969A4CB" w14:textId="505AB236"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14E40173" w14:textId="6FFCBC89"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3.875211</w:t>
            </w:r>
          </w:p>
        </w:tc>
        <w:tc>
          <w:tcPr>
            <w:tcW w:w="850" w:type="dxa"/>
            <w:vAlign w:val="center"/>
          </w:tcPr>
          <w:p w14:paraId="0A185C5E" w14:textId="351C51D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3.31109</w:t>
            </w:r>
          </w:p>
        </w:tc>
        <w:tc>
          <w:tcPr>
            <w:tcW w:w="966" w:type="dxa"/>
            <w:vAlign w:val="center"/>
          </w:tcPr>
          <w:p w14:paraId="639C2F7A" w14:textId="5C5D379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w:t>
            </w:r>
          </w:p>
        </w:tc>
        <w:tc>
          <w:tcPr>
            <w:tcW w:w="966" w:type="dxa"/>
            <w:vAlign w:val="center"/>
          </w:tcPr>
          <w:p w14:paraId="79D65766" w14:textId="1E19BAF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w:t>
            </w:r>
          </w:p>
        </w:tc>
        <w:tc>
          <w:tcPr>
            <w:tcW w:w="966" w:type="dxa"/>
            <w:vAlign w:val="center"/>
          </w:tcPr>
          <w:p w14:paraId="2EE3DC77" w14:textId="767180E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w:t>
            </w:r>
          </w:p>
        </w:tc>
        <w:tc>
          <w:tcPr>
            <w:tcW w:w="1049" w:type="dxa"/>
            <w:vAlign w:val="center"/>
          </w:tcPr>
          <w:p w14:paraId="768D972C" w14:textId="72A163C7"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6</w:t>
            </w:r>
          </w:p>
        </w:tc>
        <w:tc>
          <w:tcPr>
            <w:tcW w:w="966" w:type="dxa"/>
            <w:vAlign w:val="center"/>
          </w:tcPr>
          <w:p w14:paraId="56E9C7D0" w14:textId="58A21F2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18</w:t>
            </w:r>
          </w:p>
        </w:tc>
      </w:tr>
      <w:tr w:rsidR="004E6CFF" w14:paraId="0669F7C0" w14:textId="61A34F93" w:rsidTr="004E6CFF">
        <w:tc>
          <w:tcPr>
            <w:tcW w:w="2175" w:type="dxa"/>
          </w:tcPr>
          <w:p w14:paraId="1CA015D8" w14:textId="3EB2F457" w:rsidR="004E6CFF" w:rsidRPr="0053251B" w:rsidRDefault="000468DA"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전체 뉴스 평균 감정 점수</w:t>
            </w:r>
          </w:p>
        </w:tc>
        <w:tc>
          <w:tcPr>
            <w:tcW w:w="603" w:type="dxa"/>
          </w:tcPr>
          <w:p w14:paraId="4472C826" w14:textId="4273AA2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02753AFE" w14:textId="11682C9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-0.068784</w:t>
            </w:r>
          </w:p>
        </w:tc>
        <w:tc>
          <w:tcPr>
            <w:tcW w:w="850" w:type="dxa"/>
            <w:vAlign w:val="center"/>
          </w:tcPr>
          <w:p w14:paraId="6664C5F0" w14:textId="7EEF1522"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0.351629</w:t>
            </w:r>
          </w:p>
        </w:tc>
        <w:tc>
          <w:tcPr>
            <w:tcW w:w="966" w:type="dxa"/>
            <w:vAlign w:val="center"/>
          </w:tcPr>
          <w:p w14:paraId="430A73B6" w14:textId="74E54C21"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w:t>
            </w:r>
          </w:p>
        </w:tc>
        <w:tc>
          <w:tcPr>
            <w:tcW w:w="966" w:type="dxa"/>
            <w:vAlign w:val="center"/>
          </w:tcPr>
          <w:p w14:paraId="0305F0B3" w14:textId="5E876CAF"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-0.298525</w:t>
            </w:r>
          </w:p>
        </w:tc>
        <w:tc>
          <w:tcPr>
            <w:tcW w:w="966" w:type="dxa"/>
            <w:vAlign w:val="center"/>
          </w:tcPr>
          <w:p w14:paraId="15EFC5DE" w14:textId="0D5879D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-0.0588</w:t>
            </w:r>
          </w:p>
        </w:tc>
        <w:tc>
          <w:tcPr>
            <w:tcW w:w="1049" w:type="dxa"/>
            <w:vAlign w:val="center"/>
          </w:tcPr>
          <w:p w14:paraId="2A868A07" w14:textId="5A30DD8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0.15</w:t>
            </w:r>
          </w:p>
        </w:tc>
        <w:tc>
          <w:tcPr>
            <w:tcW w:w="966" w:type="dxa"/>
            <w:vAlign w:val="center"/>
          </w:tcPr>
          <w:p w14:paraId="5130B283" w14:textId="4EF53D80"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w:t>
            </w:r>
          </w:p>
        </w:tc>
      </w:tr>
      <w:tr w:rsidR="000468DA" w14:paraId="3DA9C516" w14:textId="77777777" w:rsidTr="004E6CFF">
        <w:tc>
          <w:tcPr>
            <w:tcW w:w="2175" w:type="dxa"/>
          </w:tcPr>
          <w:p w14:paraId="5FE490A6" w14:textId="2659CE6C" w:rsidR="004E6CFF" w:rsidRPr="0053251B" w:rsidRDefault="000468DA" w:rsidP="004E6CFF">
            <w:pPr>
              <w:widowControl/>
              <w:autoSpaceDE/>
              <w:autoSpaceDN/>
              <w:jc w:val="both"/>
              <w:rPr>
                <w:rFonts w:ascii="조선신명조" w:eastAsia="조선신명조" w:hAnsi="Segoe UI" w:cs="Segoe UI"/>
                <w:b/>
                <w:bCs/>
                <w:color w:val="000000"/>
                <w:sz w:val="16"/>
                <w:szCs w:val="16"/>
                <w:lang w:eastAsia="ko-KR" w:bidi="ar-SA"/>
              </w:rPr>
            </w:pPr>
            <w:r w:rsidRPr="0053251B">
              <w:rPr>
                <w:rFonts w:ascii="조선신명조" w:eastAsia="조선신명조" w:hAnsi="Segoe UI" w:cs="Segoe UI" w:hint="eastAsia"/>
                <w:b/>
                <w:bCs/>
                <w:color w:val="000000"/>
                <w:sz w:val="16"/>
                <w:szCs w:val="16"/>
                <w:lang w:eastAsia="ko-KR"/>
              </w:rPr>
              <w:t>전체 뉴스 기사 수</w:t>
            </w:r>
          </w:p>
        </w:tc>
        <w:tc>
          <w:tcPr>
            <w:tcW w:w="603" w:type="dxa"/>
          </w:tcPr>
          <w:p w14:paraId="5E8E17A1" w14:textId="6A530FD3"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맑은 고딕" w:cs="맑은 고딕" w:hint="eastAsia"/>
                <w:sz w:val="16"/>
                <w:szCs w:val="16"/>
                <w:lang w:eastAsia="ko-KR"/>
              </w:rPr>
              <w:t>1186</w:t>
            </w:r>
          </w:p>
        </w:tc>
        <w:tc>
          <w:tcPr>
            <w:tcW w:w="999" w:type="dxa"/>
            <w:vAlign w:val="center"/>
          </w:tcPr>
          <w:p w14:paraId="0C2D67D7" w14:textId="47BBFA2E"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16.57167</w:t>
            </w:r>
          </w:p>
        </w:tc>
        <w:tc>
          <w:tcPr>
            <w:tcW w:w="850" w:type="dxa"/>
            <w:vAlign w:val="center"/>
          </w:tcPr>
          <w:p w14:paraId="44F5493E" w14:textId="0146506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3.709767</w:t>
            </w:r>
          </w:p>
        </w:tc>
        <w:tc>
          <w:tcPr>
            <w:tcW w:w="966" w:type="dxa"/>
            <w:vAlign w:val="center"/>
          </w:tcPr>
          <w:p w14:paraId="1107BAD3" w14:textId="3E53035A"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0</w:t>
            </w:r>
          </w:p>
        </w:tc>
        <w:tc>
          <w:tcPr>
            <w:tcW w:w="966" w:type="dxa"/>
            <w:vAlign w:val="center"/>
          </w:tcPr>
          <w:p w14:paraId="7096E852" w14:textId="50BCD858"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15</w:t>
            </w:r>
          </w:p>
        </w:tc>
        <w:tc>
          <w:tcPr>
            <w:tcW w:w="966" w:type="dxa"/>
            <w:vAlign w:val="center"/>
          </w:tcPr>
          <w:p w14:paraId="685B906A" w14:textId="48BA739D"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18</w:t>
            </w:r>
          </w:p>
        </w:tc>
        <w:tc>
          <w:tcPr>
            <w:tcW w:w="1049" w:type="dxa"/>
            <w:vAlign w:val="center"/>
          </w:tcPr>
          <w:p w14:paraId="1BC031D0" w14:textId="6AA31D0C"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19</w:t>
            </w:r>
          </w:p>
        </w:tc>
        <w:tc>
          <w:tcPr>
            <w:tcW w:w="966" w:type="dxa"/>
            <w:vAlign w:val="center"/>
          </w:tcPr>
          <w:p w14:paraId="3743C357" w14:textId="681AAB74" w:rsidR="004E6CFF" w:rsidRPr="0053251B" w:rsidRDefault="004E6CFF" w:rsidP="004E6CFF">
            <w:pPr>
              <w:spacing w:before="53" w:line="252" w:lineRule="auto"/>
              <w:jc w:val="both"/>
              <w:rPr>
                <w:rFonts w:ascii="조선신명조" w:eastAsia="조선신명조" w:hAnsi="맑은 고딕" w:cs="맑은 고딕"/>
                <w:sz w:val="16"/>
                <w:szCs w:val="16"/>
                <w:lang w:eastAsia="ko-KR"/>
              </w:rPr>
            </w:pPr>
            <w:r w:rsidRPr="0053251B">
              <w:rPr>
                <w:rFonts w:ascii="조선신명조" w:eastAsia="조선신명조" w:hAnsi="Segoe UI" w:cs="Segoe UI" w:hint="eastAsia"/>
                <w:color w:val="000000"/>
                <w:sz w:val="16"/>
                <w:szCs w:val="16"/>
              </w:rPr>
              <w:t>20</w:t>
            </w:r>
          </w:p>
        </w:tc>
      </w:tr>
    </w:tbl>
    <w:p w14:paraId="6D4449AF" w14:textId="77777777" w:rsidR="00572EA8" w:rsidRDefault="00572EA8" w:rsidP="00477B35">
      <w:pPr>
        <w:pBdr>
          <w:top w:val="nil"/>
          <w:left w:val="nil"/>
          <w:bottom w:val="nil"/>
          <w:right w:val="nil"/>
          <w:between w:val="nil"/>
        </w:pBdr>
        <w:spacing w:before="53" w:line="252" w:lineRule="auto"/>
        <w:jc w:val="both"/>
        <w:rPr>
          <w:rFonts w:ascii="조선신명조" w:eastAsia="조선신명조" w:hAnsi="맑은 고딕" w:cs="맑은 고딕"/>
          <w:sz w:val="24"/>
          <w:szCs w:val="24"/>
          <w:lang w:eastAsia="ko-KR"/>
        </w:rPr>
      </w:pPr>
    </w:p>
    <w:p w14:paraId="0D569064" w14:textId="4E6A278B" w:rsidR="00AE145A" w:rsidRPr="00AE145A" w:rsidRDefault="00C4053A" w:rsidP="00AE145A">
      <w:pPr>
        <w:pBdr>
          <w:top w:val="nil"/>
          <w:left w:val="nil"/>
          <w:bottom w:val="nil"/>
          <w:right w:val="nil"/>
          <w:between w:val="nil"/>
        </w:pBdr>
        <w:spacing w:before="53" w:line="252" w:lineRule="auto"/>
        <w:ind w:firstLineChars="200" w:firstLine="360"/>
        <w:jc w:val="both"/>
        <w:rPr>
          <w:rFonts w:ascii="조선신명조" w:eastAsia="조선신명조" w:hAnsi="맑은 고딕" w:cs="맑은 고딕"/>
          <w:sz w:val="18"/>
          <w:szCs w:val="18"/>
          <w:lang w:eastAsia="ko-KR"/>
        </w:rPr>
      </w:pPr>
      <w:r>
        <w:rPr>
          <w:rFonts w:ascii="조선신명조" w:eastAsia="조선신명조" w:hAnsi="맑은 고딕" w:cs="맑은 고딕" w:hint="eastAsia"/>
          <w:sz w:val="18"/>
          <w:szCs w:val="18"/>
          <w:lang w:eastAsia="ko-KR"/>
        </w:rPr>
        <w:t xml:space="preserve">본 연구의 </w:t>
      </w:r>
      <w:r w:rsidR="00AE145A" w:rsidRPr="00AE145A">
        <w:rPr>
          <w:rFonts w:ascii="조선신명조" w:eastAsia="조선신명조" w:hAnsi="맑은 고딕" w:cs="맑은 고딕" w:hint="eastAsia"/>
          <w:sz w:val="18"/>
          <w:szCs w:val="18"/>
          <w:lang w:eastAsia="ko-KR"/>
        </w:rPr>
        <w:t>데이터</w:t>
      </w:r>
      <w:r w:rsidR="00AE145A">
        <w:rPr>
          <w:rFonts w:ascii="조선신명조" w:eastAsia="조선신명조" w:hAnsi="맑은 고딕" w:cs="맑은 고딕" w:hint="eastAsia"/>
          <w:sz w:val="18"/>
          <w:szCs w:val="18"/>
          <w:lang w:eastAsia="ko-KR"/>
        </w:rPr>
        <w:t xml:space="preserve"> </w:t>
      </w:r>
      <w:r w:rsidR="00AE145A" w:rsidRPr="00AE145A">
        <w:rPr>
          <w:rFonts w:ascii="조선신명조" w:eastAsia="조선신명조" w:hAnsi="맑은 고딕" w:cs="맑은 고딕" w:hint="eastAsia"/>
          <w:sz w:val="18"/>
          <w:szCs w:val="18"/>
          <w:lang w:eastAsia="ko-KR"/>
        </w:rPr>
        <w:t>전처리</w:t>
      </w:r>
      <w:r>
        <w:rPr>
          <w:rFonts w:ascii="조선신명조" w:eastAsia="조선신명조" w:hAnsi="맑은 고딕" w:cs="맑은 고딕" w:hint="eastAsia"/>
          <w:sz w:val="18"/>
          <w:szCs w:val="18"/>
          <w:lang w:eastAsia="ko-KR"/>
        </w:rPr>
        <w:t>는 다음과</w:t>
      </w:r>
      <w:r w:rsidR="00AE145A" w:rsidRPr="00AE145A">
        <w:rPr>
          <w:rFonts w:ascii="조선신명조" w:eastAsia="조선신명조" w:hAnsi="맑은 고딕" w:cs="맑은 고딕" w:hint="eastAsia"/>
          <w:sz w:val="18"/>
          <w:szCs w:val="18"/>
          <w:lang w:eastAsia="ko-KR"/>
        </w:rPr>
        <w:t xml:space="preserve"> 같은 절차를 거쳐 수행되었다.</w:t>
      </w:r>
      <w:r w:rsidR="00AE145A">
        <w:rPr>
          <w:rFonts w:ascii="조선신명조" w:eastAsia="조선신명조" w:hAnsi="맑은 고딕" w:cs="맑은 고딕" w:hint="eastAsia"/>
          <w:sz w:val="18"/>
          <w:szCs w:val="18"/>
          <w:lang w:eastAsia="ko-KR"/>
        </w:rPr>
        <w:t xml:space="preserve"> </w:t>
      </w:r>
      <w:r w:rsidR="00AE145A" w:rsidRPr="00AE145A">
        <w:rPr>
          <w:rFonts w:ascii="조선신명조" w:eastAsia="조선신명조" w:hAnsi="맑은 고딕" w:cs="맑은 고딕" w:hint="eastAsia"/>
          <w:sz w:val="18"/>
          <w:szCs w:val="18"/>
          <w:lang w:eastAsia="ko-KR"/>
        </w:rPr>
        <w:t xml:space="preserve">우선, </w:t>
      </w:r>
      <w:r>
        <w:rPr>
          <w:rFonts w:ascii="조선신명조" w:eastAsia="조선신명조" w:hAnsi="맑은 고딕" w:cs="맑은 고딕" w:hint="eastAsia"/>
          <w:sz w:val="18"/>
          <w:szCs w:val="18"/>
          <w:lang w:eastAsia="ko-KR"/>
        </w:rPr>
        <w:t xml:space="preserve">기준 데이터 설정이다. </w:t>
      </w:r>
      <w:r w:rsidRPr="00C4053A">
        <w:rPr>
          <w:rFonts w:ascii="조선신명조" w:eastAsia="조선신명조" w:hAnsi="맑은 고딕" w:cs="맑은 고딕" w:hint="eastAsia"/>
          <w:sz w:val="18"/>
          <w:szCs w:val="18"/>
          <w:lang w:eastAsia="ko-KR"/>
        </w:rPr>
        <w:t>전체</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분석의</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기준이</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되는</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날짜</w:t>
      </w:r>
      <w:r w:rsidRPr="00C4053A">
        <w:rPr>
          <w:rFonts w:ascii="조선신명조" w:eastAsia="조선신명조" w:hAnsi="맑은 고딕" w:cs="맑은 고딕"/>
          <w:sz w:val="18"/>
          <w:szCs w:val="18"/>
          <w:lang w:eastAsia="ko-KR"/>
        </w:rPr>
        <w:t xml:space="preserve">(Date) </w:t>
      </w:r>
      <w:r w:rsidRPr="00C4053A">
        <w:rPr>
          <w:rFonts w:ascii="조선신명조" w:eastAsia="조선신명조" w:hAnsi="맑은 고딕" w:cs="맑은 고딕" w:hint="eastAsia"/>
          <w:sz w:val="18"/>
          <w:szCs w:val="18"/>
          <w:lang w:eastAsia="ko-KR"/>
        </w:rPr>
        <w:t>변수와</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원</w:t>
      </w:r>
      <w:r w:rsidRPr="00C4053A">
        <w:rPr>
          <w:rFonts w:ascii="조선신명조" w:eastAsia="조선신명조" w:hAnsi="맑은 고딕" w:cs="맑은 고딕"/>
          <w:sz w:val="18"/>
          <w:szCs w:val="18"/>
          <w:lang w:eastAsia="ko-KR"/>
        </w:rPr>
        <w:t>/</w:t>
      </w:r>
      <w:r w:rsidRPr="00C4053A">
        <w:rPr>
          <w:rFonts w:ascii="조선신명조" w:eastAsia="조선신명조" w:hAnsi="맑은 고딕" w:cs="맑은 고딕" w:hint="eastAsia"/>
          <w:sz w:val="18"/>
          <w:szCs w:val="18"/>
          <w:lang w:eastAsia="ko-KR"/>
        </w:rPr>
        <w:t>달러</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환율의</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종가</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및</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시가</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데이터를</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구축하였다</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이때</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주말과</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공휴일</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등</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비영업일은</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제거하여</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실제</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금융시장에서의</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거래일만을</w:t>
      </w:r>
      <w:r w:rsidRPr="00C4053A">
        <w:rPr>
          <w:rFonts w:ascii="조선신명조" w:eastAsia="조선신명조" w:hAnsi="맑은 고딕" w:cs="맑은 고딕"/>
          <w:sz w:val="18"/>
          <w:szCs w:val="18"/>
          <w:lang w:eastAsia="ko-KR"/>
        </w:rPr>
        <w:t xml:space="preserve"> </w:t>
      </w:r>
      <w:r w:rsidRPr="00C4053A">
        <w:rPr>
          <w:rFonts w:ascii="조선신명조" w:eastAsia="조선신명조" w:hAnsi="맑은 고딕" w:cs="맑은 고딕" w:hint="eastAsia"/>
          <w:sz w:val="18"/>
          <w:szCs w:val="18"/>
          <w:lang w:eastAsia="ko-KR"/>
        </w:rPr>
        <w:t>반영하였다</w:t>
      </w:r>
      <w:r w:rsidRPr="00C4053A">
        <w:rPr>
          <w:rFonts w:ascii="조선신명조" w:eastAsia="조선신명조" w:hAnsi="맑은 고딕" w:cs="맑은 고딕"/>
          <w:sz w:val="18"/>
          <w:szCs w:val="18"/>
          <w:lang w:eastAsia="ko-KR"/>
        </w:rPr>
        <w:t>.</w:t>
      </w:r>
    </w:p>
    <w:p w14:paraId="6475113C" w14:textId="38169E0C" w:rsidR="00AE145A" w:rsidRPr="00AE145A" w:rsidRDefault="00AE145A" w:rsidP="00AE145A">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AE145A">
        <w:rPr>
          <w:rFonts w:ascii="조선신명조" w:eastAsia="조선신명조" w:hAnsi="맑은 고딕" w:cs="맑은 고딕" w:hint="eastAsia"/>
          <w:sz w:val="18"/>
          <w:szCs w:val="18"/>
          <w:lang w:eastAsia="ko-KR"/>
        </w:rPr>
        <w:t>두 번째 단계</w:t>
      </w:r>
      <w:r w:rsidR="00C4053A">
        <w:rPr>
          <w:rFonts w:ascii="조선신명조" w:eastAsia="조선신명조" w:hAnsi="맑은 고딕" w:cs="맑은 고딕" w:hint="eastAsia"/>
          <w:sz w:val="18"/>
          <w:szCs w:val="18"/>
          <w:lang w:eastAsia="ko-KR"/>
        </w:rPr>
        <w:t xml:space="preserve">는 일 단위 변수 병합이다. </w:t>
      </w:r>
      <w:r w:rsidR="00C4053A" w:rsidRPr="00C4053A">
        <w:rPr>
          <w:rFonts w:ascii="조선신명조" w:eastAsia="조선신명조" w:hAnsi="맑은 고딕" w:cs="맑은 고딕" w:hint="eastAsia"/>
          <w:sz w:val="18"/>
          <w:szCs w:val="18"/>
          <w:lang w:eastAsia="ko-KR"/>
        </w:rPr>
        <w:t>날짜를</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기준으로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유가</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금</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가격</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주요</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주가지수</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변동성</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지표와</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같은</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일</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단위</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변수들을</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순차적으로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병합하였다</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각</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월</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단위의</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거시경제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변수</w:t>
      </w:r>
      <w:r w:rsidR="00C4053A" w:rsidRPr="00C4053A">
        <w:rPr>
          <w:rFonts w:ascii="조선신명조" w:eastAsia="조선신명조" w:hAnsi="맑은 고딕" w:cs="맑은 고딕"/>
          <w:sz w:val="18"/>
          <w:szCs w:val="18"/>
          <w:lang w:eastAsia="ko-KR"/>
        </w:rPr>
        <w:t>(</w:t>
      </w:r>
      <w:r w:rsidR="00C4053A" w:rsidRPr="00C4053A">
        <w:rPr>
          <w:rFonts w:ascii="조선신명조" w:eastAsia="조선신명조" w:hAnsi="맑은 고딕" w:cs="맑은 고딕" w:hint="eastAsia"/>
          <w:sz w:val="18"/>
          <w:szCs w:val="18"/>
          <w:lang w:eastAsia="ko-KR"/>
        </w:rPr>
        <w:t>예</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정책금리</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소비자물가지수</w:t>
      </w:r>
      <w:r w:rsidR="00C4053A" w:rsidRPr="00C4053A">
        <w:rPr>
          <w:rFonts w:ascii="조선신명조" w:eastAsia="조선신명조" w:hAnsi="맑은 고딕" w:cs="맑은 고딕"/>
          <w:sz w:val="18"/>
          <w:szCs w:val="18"/>
          <w:lang w:eastAsia="ko-KR"/>
        </w:rPr>
        <w:t xml:space="preserve">(CPI), </w:t>
      </w:r>
      <w:r w:rsidR="00C4053A" w:rsidRPr="00C4053A">
        <w:rPr>
          <w:rFonts w:ascii="조선신명조" w:eastAsia="조선신명조" w:hAnsi="맑은 고딕" w:cs="맑은 고딕" w:hint="eastAsia"/>
          <w:sz w:val="18"/>
          <w:szCs w:val="18"/>
          <w:lang w:eastAsia="ko-KR"/>
        </w:rPr>
        <w:t>생산자물가지수</w:t>
      </w:r>
      <w:r w:rsidR="00C4053A" w:rsidRPr="00C4053A">
        <w:rPr>
          <w:rFonts w:ascii="조선신명조" w:eastAsia="조선신명조" w:hAnsi="맑은 고딕" w:cs="맑은 고딕"/>
          <w:sz w:val="18"/>
          <w:szCs w:val="18"/>
          <w:lang w:eastAsia="ko-KR"/>
        </w:rPr>
        <w:t xml:space="preserve">(PPI), </w:t>
      </w:r>
      <w:r w:rsidR="00C4053A" w:rsidRPr="00C4053A">
        <w:rPr>
          <w:rFonts w:ascii="조선신명조" w:eastAsia="조선신명조" w:hAnsi="맑은 고딕" w:cs="맑은 고딕" w:hint="eastAsia"/>
          <w:sz w:val="18"/>
          <w:szCs w:val="18"/>
          <w:lang w:eastAsia="ko-KR"/>
        </w:rPr>
        <w:t>경상수지</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통화량</w:t>
      </w:r>
      <w:r w:rsidR="00C4053A" w:rsidRPr="00C4053A">
        <w:rPr>
          <w:rFonts w:ascii="조선신명조" w:eastAsia="조선신명조" w:hAnsi="맑은 고딕" w:cs="맑은 고딕"/>
          <w:sz w:val="18"/>
          <w:szCs w:val="18"/>
          <w:lang w:eastAsia="ko-KR"/>
        </w:rPr>
        <w:t>(M1, M2))</w:t>
      </w:r>
      <w:r w:rsidR="00C4053A" w:rsidRPr="00C4053A">
        <w:rPr>
          <w:rFonts w:ascii="조선신명조" w:eastAsia="조선신명조" w:hAnsi="맑은 고딕" w:cs="맑은 고딕" w:hint="eastAsia"/>
          <w:sz w:val="18"/>
          <w:szCs w:val="18"/>
          <w:lang w:eastAsia="ko-KR"/>
        </w:rPr>
        <w:t>는</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해당</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월</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발표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기준으로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월간</w:t>
      </w:r>
      <w:r w:rsidR="00C4053A" w:rsidRPr="00C4053A">
        <w:rPr>
          <w:rFonts w:ascii="조선신명조" w:eastAsia="조선신명조" w:hAnsi="맑은 고딕" w:cs="맑은 고딕"/>
          <w:sz w:val="18"/>
          <w:szCs w:val="18"/>
          <w:lang w:eastAsia="ko-KR"/>
        </w:rPr>
        <w:t xml:space="preserve"> </w:t>
      </w:r>
      <w:proofErr w:type="spellStart"/>
      <w:r w:rsidR="00C4053A" w:rsidRPr="00C4053A">
        <w:rPr>
          <w:rFonts w:ascii="조선신명조" w:eastAsia="조선신명조" w:hAnsi="맑은 고딕" w:cs="맑은 고딕" w:hint="eastAsia"/>
          <w:sz w:val="18"/>
          <w:szCs w:val="18"/>
          <w:lang w:eastAsia="ko-KR"/>
        </w:rPr>
        <w:t>대표값을</w:t>
      </w:r>
      <w:proofErr w:type="spellEnd"/>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설정하여</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해당</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월의</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모든</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거래일에</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동일하게</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반영되도록</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병합하였다</w:t>
      </w:r>
      <w:r w:rsidR="00C4053A" w:rsidRPr="00C4053A">
        <w:rPr>
          <w:rFonts w:ascii="조선신명조" w:eastAsia="조선신명조" w:hAnsi="맑은 고딕" w:cs="맑은 고딕"/>
          <w:sz w:val="18"/>
          <w:szCs w:val="18"/>
          <w:lang w:eastAsia="ko-KR"/>
        </w:rPr>
        <w:t>.</w:t>
      </w:r>
    </w:p>
    <w:p w14:paraId="7A2318A3" w14:textId="586BC92F" w:rsidR="00AE145A" w:rsidRPr="00AE145A" w:rsidRDefault="00AE145A" w:rsidP="00AE145A">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Pr>
          <w:rFonts w:ascii="조선신명조" w:eastAsia="조선신명조" w:hAnsi="맑은 고딕" w:cs="맑은 고딕" w:hint="eastAsia"/>
          <w:sz w:val="18"/>
          <w:szCs w:val="18"/>
          <w:lang w:eastAsia="ko-KR"/>
        </w:rPr>
        <w:t>세</w:t>
      </w:r>
      <w:r w:rsidRPr="00AE145A">
        <w:rPr>
          <w:rFonts w:ascii="조선신명조" w:eastAsia="조선신명조" w:hAnsi="맑은 고딕" w:cs="맑은 고딕" w:hint="eastAsia"/>
          <w:sz w:val="18"/>
          <w:szCs w:val="18"/>
          <w:lang w:eastAsia="ko-KR"/>
        </w:rPr>
        <w:t xml:space="preserve"> 번째</w:t>
      </w:r>
      <w:r w:rsidR="00C4053A">
        <w:rPr>
          <w:rFonts w:ascii="조선신명조" w:eastAsia="조선신명조" w:hAnsi="맑은 고딕" w:cs="맑은 고딕" w:hint="eastAsia"/>
          <w:sz w:val="18"/>
          <w:szCs w:val="18"/>
          <w:lang w:eastAsia="ko-KR"/>
        </w:rPr>
        <w:t xml:space="preserve">는 GDELT 이벤트 데이터 및 뉴스 감성 결합이다. </w:t>
      </w:r>
      <w:r w:rsidR="00C4053A" w:rsidRPr="00C4053A">
        <w:rPr>
          <w:rFonts w:ascii="조선신명조" w:eastAsia="조선신명조" w:hAnsi="맑은 고딕" w:cs="맑은 고딕"/>
          <w:sz w:val="18"/>
          <w:szCs w:val="18"/>
          <w:lang w:eastAsia="ko-KR"/>
        </w:rPr>
        <w:t>GDELT</w:t>
      </w:r>
      <w:r w:rsidR="00C4053A" w:rsidRPr="00C4053A">
        <w:rPr>
          <w:rFonts w:ascii="조선신명조" w:eastAsia="조선신명조" w:hAnsi="맑은 고딕" w:cs="맑은 고딕" w:hint="eastAsia"/>
          <w:sz w:val="18"/>
          <w:szCs w:val="18"/>
          <w:lang w:eastAsia="ko-KR"/>
        </w:rPr>
        <w:t>에서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추출한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이벤트</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데이터와</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뉴스</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감성</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데이터를</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동일한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일</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단위로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맞추어</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결합하였다</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이벤트</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데이터에는</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글로벌</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및</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한국</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관련</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이벤트</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수</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평균</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톤</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등이</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포함되며</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뉴스</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감성</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변수는</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직</w:t>
      </w:r>
      <w:r w:rsidR="00F3103E">
        <w:rPr>
          <w:rFonts w:ascii="조선신명조" w:eastAsia="조선신명조" w:hAnsi="맑은 고딕" w:cs="맑은 고딕" w:hint="eastAsia"/>
          <w:sz w:val="18"/>
          <w:szCs w:val="18"/>
          <w:lang w:eastAsia="ko-KR"/>
        </w:rPr>
        <w:t>/</w:t>
      </w:r>
      <w:r w:rsidR="00C4053A" w:rsidRPr="00C4053A">
        <w:rPr>
          <w:rFonts w:ascii="조선신명조" w:eastAsia="조선신명조" w:hAnsi="맑은 고딕" w:cs="맑은 고딕" w:hint="eastAsia"/>
          <w:sz w:val="18"/>
          <w:szCs w:val="18"/>
          <w:lang w:eastAsia="ko-KR"/>
        </w:rPr>
        <w:t>간접적으로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관련된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뉴스의</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일별</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평균</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감성</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점수</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및</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기사</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수로</w:t>
      </w:r>
      <w:r w:rsidR="00C4053A" w:rsidRPr="00C4053A">
        <w:rPr>
          <w:rFonts w:ascii="조선신명조" w:eastAsia="조선신명조" w:hAnsi="맑은 고딕" w:cs="맑은 고딕"/>
          <w:sz w:val="18"/>
          <w:szCs w:val="18"/>
          <w:lang w:eastAsia="ko-KR"/>
        </w:rPr>
        <w:t xml:space="preserve"> </w:t>
      </w:r>
      <w:r w:rsidR="00C4053A" w:rsidRPr="00C4053A">
        <w:rPr>
          <w:rFonts w:ascii="조선신명조" w:eastAsia="조선신명조" w:hAnsi="맑은 고딕" w:cs="맑은 고딕" w:hint="eastAsia"/>
          <w:sz w:val="18"/>
          <w:szCs w:val="18"/>
          <w:lang w:eastAsia="ko-KR"/>
        </w:rPr>
        <w:t>구성된다</w:t>
      </w:r>
      <w:r w:rsidR="00C4053A" w:rsidRPr="00C4053A">
        <w:rPr>
          <w:rFonts w:ascii="조선신명조" w:eastAsia="조선신명조" w:hAnsi="맑은 고딕" w:cs="맑은 고딕"/>
          <w:sz w:val="18"/>
          <w:szCs w:val="18"/>
          <w:lang w:eastAsia="ko-KR"/>
        </w:rPr>
        <w:t>.</w:t>
      </w:r>
    </w:p>
    <w:p w14:paraId="78D017C1" w14:textId="3835791E" w:rsidR="00E5742E" w:rsidRDefault="00F67808" w:rsidP="0004165A">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Pr>
          <w:rFonts w:ascii="조선신명조" w:eastAsia="조선신명조" w:hAnsi="맑은 고딕" w:cs="맑은 고딕" w:hint="eastAsia"/>
          <w:sz w:val="18"/>
          <w:szCs w:val="18"/>
          <w:lang w:eastAsia="ko-KR"/>
        </w:rPr>
        <w:t xml:space="preserve">네 번째는 </w:t>
      </w:r>
      <w:proofErr w:type="spellStart"/>
      <w:r>
        <w:rPr>
          <w:rFonts w:ascii="조선신명조" w:eastAsia="조선신명조" w:hAnsi="맑은 고딕" w:cs="맑은 고딕" w:hint="eastAsia"/>
          <w:sz w:val="18"/>
          <w:szCs w:val="18"/>
          <w:lang w:eastAsia="ko-KR"/>
        </w:rPr>
        <w:t>결측치</w:t>
      </w:r>
      <w:proofErr w:type="spellEnd"/>
      <w:r>
        <w:rPr>
          <w:rFonts w:ascii="조선신명조" w:eastAsia="조선신명조" w:hAnsi="맑은 고딕" w:cs="맑은 고딕" w:hint="eastAsia"/>
          <w:sz w:val="18"/>
          <w:szCs w:val="18"/>
          <w:lang w:eastAsia="ko-KR"/>
        </w:rPr>
        <w:t xml:space="preserve"> 처리이다. </w:t>
      </w:r>
      <w:r w:rsidRPr="00F67808">
        <w:rPr>
          <w:rFonts w:ascii="조선신명조" w:eastAsia="조선신명조" w:hAnsi="맑은 고딕" w:cs="맑은 고딕" w:hint="eastAsia"/>
          <w:sz w:val="18"/>
          <w:szCs w:val="18"/>
          <w:lang w:eastAsia="ko-KR"/>
        </w:rPr>
        <w:t>뉴스</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감성</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데이터에서만</w:t>
      </w:r>
      <w:r w:rsidRPr="00F67808">
        <w:rPr>
          <w:rFonts w:ascii="조선신명조" w:eastAsia="조선신명조" w:hAnsi="맑은 고딕" w:cs="맑은 고딕"/>
          <w:sz w:val="18"/>
          <w:szCs w:val="18"/>
          <w:lang w:eastAsia="ko-KR"/>
        </w:rPr>
        <w:t xml:space="preserve"> </w:t>
      </w:r>
      <w:proofErr w:type="spellStart"/>
      <w:r w:rsidRPr="00F67808">
        <w:rPr>
          <w:rFonts w:ascii="조선신명조" w:eastAsia="조선신명조" w:hAnsi="맑은 고딕" w:cs="맑은 고딕" w:hint="eastAsia"/>
          <w:sz w:val="18"/>
          <w:szCs w:val="18"/>
          <w:lang w:eastAsia="ko-KR"/>
        </w:rPr>
        <w:t>결측치가</w:t>
      </w:r>
      <w:proofErr w:type="spellEnd"/>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발생했으며</w:t>
      </w:r>
      <w:r w:rsidRPr="00F67808">
        <w:rPr>
          <w:rFonts w:ascii="조선신명조" w:eastAsia="조선신명조" w:hAnsi="맑은 고딕" w:cs="맑은 고딕"/>
          <w:sz w:val="18"/>
          <w:szCs w:val="18"/>
          <w:lang w:eastAsia="ko-KR"/>
        </w:rPr>
        <w:t>, 2020</w:t>
      </w:r>
      <w:r w:rsidRPr="00F67808">
        <w:rPr>
          <w:rFonts w:ascii="조선신명조" w:eastAsia="조선신명조" w:hAnsi="맑은 고딕" w:cs="맑은 고딕"/>
          <w:sz w:val="18"/>
          <w:szCs w:val="18"/>
          <w:lang w:eastAsia="ko-KR"/>
        </w:rPr>
        <w:t>–</w:t>
      </w:r>
      <w:r w:rsidRPr="00F67808">
        <w:rPr>
          <w:rFonts w:ascii="조선신명조" w:eastAsia="조선신명조" w:hAnsi="맑은 고딕" w:cs="맑은 고딕"/>
          <w:sz w:val="18"/>
          <w:szCs w:val="18"/>
          <w:lang w:eastAsia="ko-KR"/>
        </w:rPr>
        <w:t>2024</w:t>
      </w:r>
      <w:r w:rsidRPr="00F67808">
        <w:rPr>
          <w:rFonts w:ascii="조선신명조" w:eastAsia="조선신명조" w:hAnsi="맑은 고딕" w:cs="맑은 고딕" w:hint="eastAsia"/>
          <w:sz w:val="18"/>
          <w:szCs w:val="18"/>
          <w:lang w:eastAsia="ko-KR"/>
        </w:rPr>
        <w:t>년</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기간</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동안</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총</w:t>
      </w:r>
      <w:r w:rsidRPr="00F67808">
        <w:rPr>
          <w:rFonts w:ascii="조선신명조" w:eastAsia="조선신명조" w:hAnsi="맑은 고딕" w:cs="맑은 고딕"/>
          <w:sz w:val="18"/>
          <w:szCs w:val="18"/>
          <w:lang w:eastAsia="ko-KR"/>
        </w:rPr>
        <w:t xml:space="preserve"> 13</w:t>
      </w:r>
      <w:r w:rsidRPr="00F67808">
        <w:rPr>
          <w:rFonts w:ascii="조선신명조" w:eastAsia="조선신명조" w:hAnsi="맑은 고딕" w:cs="맑은 고딕" w:hint="eastAsia"/>
          <w:sz w:val="18"/>
          <w:szCs w:val="18"/>
          <w:lang w:eastAsia="ko-KR"/>
        </w:rPr>
        <w:t>일치의</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뉴스</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감정</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값이</w:t>
      </w:r>
      <w:r w:rsidRPr="00F67808">
        <w:rPr>
          <w:rFonts w:ascii="조선신명조" w:eastAsia="조선신명조" w:hAnsi="맑은 고딕" w:cs="맑은 고딕"/>
          <w:sz w:val="18"/>
          <w:szCs w:val="18"/>
          <w:lang w:eastAsia="ko-KR"/>
        </w:rPr>
        <w:t xml:space="preserve"> </w:t>
      </w:r>
      <w:proofErr w:type="spellStart"/>
      <w:r w:rsidRPr="00F67808">
        <w:rPr>
          <w:rFonts w:ascii="조선신명조" w:eastAsia="조선신명조" w:hAnsi="맑은 고딕" w:cs="맑은 고딕" w:hint="eastAsia"/>
          <w:sz w:val="18"/>
          <w:szCs w:val="18"/>
          <w:lang w:eastAsia="ko-KR"/>
        </w:rPr>
        <w:t>결측되었다</w:t>
      </w:r>
      <w:proofErr w:type="spellEnd"/>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해당</w:t>
      </w:r>
      <w:r w:rsidRPr="00F67808">
        <w:rPr>
          <w:rFonts w:ascii="조선신명조" w:eastAsia="조선신명조" w:hAnsi="맑은 고딕" w:cs="맑은 고딕"/>
          <w:sz w:val="18"/>
          <w:szCs w:val="18"/>
          <w:lang w:eastAsia="ko-KR"/>
        </w:rPr>
        <w:t xml:space="preserve"> </w:t>
      </w:r>
      <w:proofErr w:type="spellStart"/>
      <w:r w:rsidRPr="00F67808">
        <w:rPr>
          <w:rFonts w:ascii="조선신명조" w:eastAsia="조선신명조" w:hAnsi="맑은 고딕" w:cs="맑은 고딕" w:hint="eastAsia"/>
          <w:sz w:val="18"/>
          <w:szCs w:val="18"/>
          <w:lang w:eastAsia="ko-KR"/>
        </w:rPr>
        <w:t>결측치는</w:t>
      </w:r>
      <w:proofErr w:type="spellEnd"/>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분석의</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일관성을</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유지하기</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위해</w:t>
      </w:r>
      <w:r w:rsidRPr="00F67808">
        <w:rPr>
          <w:rFonts w:ascii="조선신명조" w:eastAsia="조선신명조" w:hAnsi="맑은 고딕" w:cs="맑은 고딕"/>
          <w:sz w:val="18"/>
          <w:szCs w:val="18"/>
          <w:lang w:eastAsia="ko-KR"/>
        </w:rPr>
        <w:t xml:space="preserve"> 0</w:t>
      </w:r>
      <w:r w:rsidRPr="00F67808">
        <w:rPr>
          <w:rFonts w:ascii="조선신명조" w:eastAsia="조선신명조" w:hAnsi="맑은 고딕" w:cs="맑은 고딕" w:hint="eastAsia"/>
          <w:sz w:val="18"/>
          <w:szCs w:val="18"/>
          <w:lang w:eastAsia="ko-KR"/>
        </w:rPr>
        <w:t>으로</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대체하였다</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다른</w:t>
      </w:r>
      <w:r w:rsidRPr="00F67808">
        <w:rPr>
          <w:rFonts w:ascii="조선신명조" w:eastAsia="조선신명조" w:hAnsi="맑은 고딕" w:cs="맑은 고딕"/>
          <w:sz w:val="18"/>
          <w:szCs w:val="18"/>
          <w:lang w:eastAsia="ko-KR"/>
        </w:rPr>
        <w:t xml:space="preserve"> </w:t>
      </w:r>
      <w:proofErr w:type="spellStart"/>
      <w:r w:rsidRPr="00F67808">
        <w:rPr>
          <w:rFonts w:ascii="조선신명조" w:eastAsia="조선신명조" w:hAnsi="맑은 고딕" w:cs="맑은 고딕" w:hint="eastAsia"/>
          <w:sz w:val="18"/>
          <w:szCs w:val="18"/>
          <w:lang w:eastAsia="ko-KR"/>
        </w:rPr>
        <w:t>변수들에서는</w:t>
      </w:r>
      <w:proofErr w:type="spellEnd"/>
      <w:r w:rsidRPr="00F67808">
        <w:rPr>
          <w:rFonts w:ascii="조선신명조" w:eastAsia="조선신명조" w:hAnsi="맑은 고딕" w:cs="맑은 고딕"/>
          <w:sz w:val="18"/>
          <w:szCs w:val="18"/>
          <w:lang w:eastAsia="ko-KR"/>
        </w:rPr>
        <w:t xml:space="preserve"> </w:t>
      </w:r>
      <w:proofErr w:type="spellStart"/>
      <w:r w:rsidRPr="00F67808">
        <w:rPr>
          <w:rFonts w:ascii="조선신명조" w:eastAsia="조선신명조" w:hAnsi="맑은 고딕" w:cs="맑은 고딕" w:hint="eastAsia"/>
          <w:sz w:val="18"/>
          <w:szCs w:val="18"/>
          <w:lang w:eastAsia="ko-KR"/>
        </w:rPr>
        <w:t>결측치가</w:t>
      </w:r>
      <w:proofErr w:type="spellEnd"/>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없었고</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별도의</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보정</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과정은</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필요하지</w:t>
      </w:r>
      <w:r w:rsidRPr="00F67808">
        <w:rPr>
          <w:rFonts w:ascii="조선신명조" w:eastAsia="조선신명조" w:hAnsi="맑은 고딕" w:cs="맑은 고딕"/>
          <w:sz w:val="18"/>
          <w:szCs w:val="18"/>
          <w:lang w:eastAsia="ko-KR"/>
        </w:rPr>
        <w:t xml:space="preserve"> </w:t>
      </w:r>
      <w:r w:rsidRPr="00F67808">
        <w:rPr>
          <w:rFonts w:ascii="조선신명조" w:eastAsia="조선신명조" w:hAnsi="맑은 고딕" w:cs="맑은 고딕" w:hint="eastAsia"/>
          <w:sz w:val="18"/>
          <w:szCs w:val="18"/>
          <w:lang w:eastAsia="ko-KR"/>
        </w:rPr>
        <w:t>않았다</w:t>
      </w:r>
      <w:r w:rsidRPr="00F67808">
        <w:rPr>
          <w:rFonts w:ascii="조선신명조" w:eastAsia="조선신명조" w:hAnsi="맑은 고딕" w:cs="맑은 고딕"/>
          <w:sz w:val="18"/>
          <w:szCs w:val="18"/>
          <w:lang w:eastAsia="ko-KR"/>
        </w:rPr>
        <w:t>.</w:t>
      </w:r>
      <w:r w:rsidR="00AE145A">
        <w:rPr>
          <w:rFonts w:ascii="조선신명조" w:eastAsia="조선신명조" w:hAnsi="맑은 고딕" w:cs="맑은 고딕" w:hint="eastAsia"/>
          <w:sz w:val="18"/>
          <w:szCs w:val="18"/>
          <w:lang w:eastAsia="ko-KR"/>
        </w:rPr>
        <w:t xml:space="preserve"> </w:t>
      </w:r>
      <w:r w:rsidR="00AE145A" w:rsidRPr="00AE145A">
        <w:rPr>
          <w:rFonts w:ascii="조선신명조" w:eastAsia="조선신명조" w:hAnsi="맑은 고딕" w:cs="맑은 고딕" w:hint="eastAsia"/>
          <w:sz w:val="18"/>
          <w:szCs w:val="18"/>
          <w:lang w:eastAsia="ko-KR"/>
        </w:rPr>
        <w:t>이와 같은 절차를 통해 모든 데이터는 일 단위로 정렬된 통합형 시계열 데이터프레임으로 구성</w:t>
      </w:r>
      <w:r w:rsidR="006D3D28">
        <w:rPr>
          <w:rFonts w:ascii="조선신명조" w:eastAsia="조선신명조" w:hAnsi="맑은 고딕" w:cs="맑은 고딕" w:hint="eastAsia"/>
          <w:sz w:val="18"/>
          <w:szCs w:val="18"/>
          <w:lang w:eastAsia="ko-KR"/>
        </w:rPr>
        <w:t>하였다</w:t>
      </w:r>
      <w:r w:rsidR="00AE145A" w:rsidRPr="00AE145A">
        <w:rPr>
          <w:rFonts w:ascii="조선신명조" w:eastAsia="조선신명조" w:hAnsi="맑은 고딕" w:cs="맑은 고딕" w:hint="eastAsia"/>
          <w:sz w:val="18"/>
          <w:szCs w:val="18"/>
          <w:lang w:eastAsia="ko-KR"/>
        </w:rPr>
        <w:t>.</w:t>
      </w:r>
    </w:p>
    <w:p w14:paraId="5FDA8FB1" w14:textId="3C0926CE" w:rsidR="00E5742E" w:rsidRDefault="005F459A" w:rsidP="00E5742E">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Pr>
          <w:rFonts w:ascii="조선신명조" w:eastAsia="조선신명조" w:hAnsi="맑은 고딕" w:cs="맑은 고딕" w:hint="eastAsia"/>
          <w:sz w:val="18"/>
          <w:szCs w:val="18"/>
          <w:lang w:eastAsia="ko-KR"/>
        </w:rPr>
        <w:t xml:space="preserve">마지막은 데이터 분리 및 </w:t>
      </w:r>
      <w:proofErr w:type="spellStart"/>
      <w:r>
        <w:rPr>
          <w:rFonts w:ascii="조선신명조" w:eastAsia="조선신명조" w:hAnsi="맑은 고딕" w:cs="맑은 고딕" w:hint="eastAsia"/>
          <w:sz w:val="18"/>
          <w:szCs w:val="18"/>
          <w:lang w:eastAsia="ko-KR"/>
        </w:rPr>
        <w:t>정규화이다</w:t>
      </w:r>
      <w:proofErr w:type="spellEnd"/>
      <w:r>
        <w:rPr>
          <w:rFonts w:ascii="조선신명조" w:eastAsia="조선신명조" w:hAnsi="맑은 고딕" w:cs="맑은 고딕" w:hint="eastAsia"/>
          <w:sz w:val="18"/>
          <w:szCs w:val="18"/>
          <w:lang w:eastAsia="ko-KR"/>
        </w:rPr>
        <w:t xml:space="preserve">. </w:t>
      </w:r>
      <w:r w:rsidRPr="005F459A">
        <w:rPr>
          <w:rFonts w:ascii="조선신명조" w:eastAsia="조선신명조" w:hAnsi="맑은 고딕" w:cs="맑은 고딕" w:hint="eastAsia"/>
          <w:sz w:val="18"/>
          <w:szCs w:val="18"/>
          <w:lang w:eastAsia="ko-KR"/>
        </w:rPr>
        <w:t>최종</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데이터는</w:t>
      </w:r>
      <w:r w:rsidRPr="005F459A">
        <w:rPr>
          <w:rFonts w:ascii="조선신명조" w:eastAsia="조선신명조" w:hAnsi="맑은 고딕" w:cs="맑은 고딕"/>
          <w:sz w:val="18"/>
          <w:szCs w:val="18"/>
          <w:lang w:eastAsia="ko-KR"/>
        </w:rPr>
        <w:t xml:space="preserve"> 1,186</w:t>
      </w:r>
      <w:r w:rsidRPr="005F459A">
        <w:rPr>
          <w:rFonts w:ascii="조선신명조" w:eastAsia="조선신명조" w:hAnsi="맑은 고딕" w:cs="맑은 고딕" w:hint="eastAsia"/>
          <w:sz w:val="18"/>
          <w:szCs w:val="18"/>
          <w:lang w:eastAsia="ko-KR"/>
        </w:rPr>
        <w:t>개의</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관측치를</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기반으로</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학습</w:t>
      </w:r>
      <w:r w:rsidRPr="005F459A">
        <w:rPr>
          <w:rFonts w:ascii="조선신명조" w:eastAsia="조선신명조" w:hAnsi="맑은 고딕" w:cs="맑은 고딕"/>
          <w:sz w:val="18"/>
          <w:szCs w:val="18"/>
          <w:lang w:eastAsia="ko-KR"/>
        </w:rPr>
        <w:t>(80%)</w:t>
      </w:r>
      <w:r w:rsidRPr="005F459A">
        <w:rPr>
          <w:rFonts w:ascii="조선신명조" w:eastAsia="조선신명조" w:hAnsi="맑은 고딕" w:cs="맑은 고딕" w:hint="eastAsia"/>
          <w:sz w:val="18"/>
          <w:szCs w:val="18"/>
          <w:lang w:eastAsia="ko-KR"/>
        </w:rPr>
        <w:t>과</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테스트</w:t>
      </w:r>
      <w:r w:rsidRPr="005F459A">
        <w:rPr>
          <w:rFonts w:ascii="조선신명조" w:eastAsia="조선신명조" w:hAnsi="맑은 고딕" w:cs="맑은 고딕"/>
          <w:sz w:val="18"/>
          <w:szCs w:val="18"/>
          <w:lang w:eastAsia="ko-KR"/>
        </w:rPr>
        <w:t xml:space="preserve">(20%) </w:t>
      </w:r>
      <w:r w:rsidRPr="005F459A">
        <w:rPr>
          <w:rFonts w:ascii="조선신명조" w:eastAsia="조선신명조" w:hAnsi="맑은 고딕" w:cs="맑은 고딕" w:hint="eastAsia"/>
          <w:sz w:val="18"/>
          <w:szCs w:val="18"/>
          <w:lang w:eastAsia="ko-KR"/>
        </w:rPr>
        <w:t>데이터로</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분할하였으며</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모든</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수치형</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변수는</w:t>
      </w:r>
      <w:r w:rsidRPr="005F459A">
        <w:rPr>
          <w:rFonts w:ascii="조선신명조" w:eastAsia="조선신명조" w:hAnsi="맑은 고딕" w:cs="맑은 고딕"/>
          <w:sz w:val="18"/>
          <w:szCs w:val="18"/>
          <w:lang w:eastAsia="ko-KR"/>
        </w:rPr>
        <w:t xml:space="preserve"> </w:t>
      </w:r>
      <w:proofErr w:type="spellStart"/>
      <w:r w:rsidRPr="005F459A">
        <w:rPr>
          <w:rFonts w:ascii="조선신명조" w:eastAsia="조선신명조" w:hAnsi="맑은 고딕" w:cs="맑은 고딕"/>
          <w:sz w:val="18"/>
          <w:szCs w:val="18"/>
          <w:lang w:eastAsia="ko-KR"/>
        </w:rPr>
        <w:t>RobustScaler</w:t>
      </w:r>
      <w:proofErr w:type="spellEnd"/>
      <w:r w:rsidRPr="005F459A">
        <w:rPr>
          <w:rFonts w:ascii="조선신명조" w:eastAsia="조선신명조" w:hAnsi="맑은 고딕" w:cs="맑은 고딕" w:hint="eastAsia"/>
          <w:sz w:val="18"/>
          <w:szCs w:val="18"/>
          <w:lang w:eastAsia="ko-KR"/>
        </w:rPr>
        <w:t>로</w:t>
      </w:r>
      <w:r w:rsidRPr="005F459A">
        <w:rPr>
          <w:rFonts w:ascii="조선신명조" w:eastAsia="조선신명조" w:hAnsi="맑은 고딕" w:cs="맑은 고딕"/>
          <w:sz w:val="18"/>
          <w:szCs w:val="18"/>
          <w:lang w:eastAsia="ko-KR"/>
        </w:rPr>
        <w:t xml:space="preserve"> </w:t>
      </w:r>
      <w:proofErr w:type="spellStart"/>
      <w:r w:rsidRPr="005F459A">
        <w:rPr>
          <w:rFonts w:ascii="조선신명조" w:eastAsia="조선신명조" w:hAnsi="맑은 고딕" w:cs="맑은 고딕" w:hint="eastAsia"/>
          <w:sz w:val="18"/>
          <w:szCs w:val="18"/>
          <w:lang w:eastAsia="ko-KR"/>
        </w:rPr>
        <w:t>정규화하였다</w:t>
      </w:r>
      <w:proofErr w:type="spellEnd"/>
      <w:r w:rsidRPr="005F459A">
        <w:rPr>
          <w:rFonts w:ascii="조선신명조" w:eastAsia="조선신명조" w:hAnsi="맑은 고딕" w:cs="맑은 고딕"/>
          <w:sz w:val="18"/>
          <w:szCs w:val="18"/>
          <w:lang w:eastAsia="ko-KR"/>
        </w:rPr>
        <w:t xml:space="preserve">. </w:t>
      </w:r>
      <w:proofErr w:type="spellStart"/>
      <w:r w:rsidRPr="005F459A">
        <w:rPr>
          <w:rFonts w:ascii="조선신명조" w:eastAsia="조선신명조" w:hAnsi="맑은 고딕" w:cs="맑은 고딕"/>
          <w:sz w:val="18"/>
          <w:szCs w:val="18"/>
          <w:lang w:eastAsia="ko-KR"/>
        </w:rPr>
        <w:t>RobustScaler</w:t>
      </w:r>
      <w:proofErr w:type="spellEnd"/>
      <w:r w:rsidRPr="005F459A">
        <w:rPr>
          <w:rFonts w:ascii="조선신명조" w:eastAsia="조선신명조" w:hAnsi="맑은 고딕" w:cs="맑은 고딕" w:hint="eastAsia"/>
          <w:sz w:val="18"/>
          <w:szCs w:val="18"/>
          <w:lang w:eastAsia="ko-KR"/>
        </w:rPr>
        <w:t>는</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중앙값과</w:t>
      </w:r>
      <w:r w:rsidRPr="005F459A">
        <w:rPr>
          <w:rFonts w:ascii="조선신명조" w:eastAsia="조선신명조" w:hAnsi="맑은 고딕" w:cs="맑은 고딕"/>
          <w:sz w:val="18"/>
          <w:szCs w:val="18"/>
          <w:lang w:eastAsia="ko-KR"/>
        </w:rPr>
        <w:t xml:space="preserve"> </w:t>
      </w:r>
      <w:proofErr w:type="spellStart"/>
      <w:r w:rsidRPr="005F459A">
        <w:rPr>
          <w:rFonts w:ascii="조선신명조" w:eastAsia="조선신명조" w:hAnsi="맑은 고딕" w:cs="맑은 고딕" w:hint="eastAsia"/>
          <w:sz w:val="18"/>
          <w:szCs w:val="18"/>
          <w:lang w:eastAsia="ko-KR"/>
        </w:rPr>
        <w:t>사분위</w:t>
      </w:r>
      <w:proofErr w:type="spellEnd"/>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범위를</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lastRenderedPageBreak/>
        <w:t>활용하여</w:t>
      </w:r>
      <w:r w:rsidRPr="005F459A">
        <w:rPr>
          <w:rFonts w:ascii="조선신명조" w:eastAsia="조선신명조" w:hAnsi="맑은 고딕" w:cs="맑은 고딕"/>
          <w:sz w:val="18"/>
          <w:szCs w:val="18"/>
          <w:lang w:eastAsia="ko-KR"/>
        </w:rPr>
        <w:t xml:space="preserve"> </w:t>
      </w:r>
      <w:proofErr w:type="spellStart"/>
      <w:r w:rsidRPr="005F459A">
        <w:rPr>
          <w:rFonts w:ascii="조선신명조" w:eastAsia="조선신명조" w:hAnsi="맑은 고딕" w:cs="맑은 고딕" w:hint="eastAsia"/>
          <w:sz w:val="18"/>
          <w:szCs w:val="18"/>
          <w:lang w:eastAsia="ko-KR"/>
        </w:rPr>
        <w:t>극단값</w:t>
      </w:r>
      <w:proofErr w:type="spellEnd"/>
      <w:r w:rsidRPr="005F459A">
        <w:rPr>
          <w:rFonts w:ascii="조선신명조" w:eastAsia="조선신명조" w:hAnsi="맑은 고딕" w:cs="맑은 고딕"/>
          <w:sz w:val="18"/>
          <w:szCs w:val="18"/>
          <w:lang w:eastAsia="ko-KR"/>
        </w:rPr>
        <w:t>(outlier)</w:t>
      </w:r>
      <w:r w:rsidRPr="005F459A">
        <w:rPr>
          <w:rFonts w:ascii="조선신명조" w:eastAsia="조선신명조" w:hAnsi="맑은 고딕" w:cs="맑은 고딕" w:hint="eastAsia"/>
          <w:sz w:val="18"/>
          <w:szCs w:val="18"/>
          <w:lang w:eastAsia="ko-KR"/>
        </w:rPr>
        <w:t>의</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영향을</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최소화하는</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장점이</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있어</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다양한</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범위의</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데이터에</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대해</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더욱</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효과적인</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정규화</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방법을</w:t>
      </w:r>
      <w:r w:rsidRPr="005F459A">
        <w:rPr>
          <w:rFonts w:ascii="조선신명조" w:eastAsia="조선신명조" w:hAnsi="맑은 고딕" w:cs="맑은 고딕"/>
          <w:sz w:val="18"/>
          <w:szCs w:val="18"/>
          <w:lang w:eastAsia="ko-KR"/>
        </w:rPr>
        <w:t xml:space="preserve"> </w:t>
      </w:r>
      <w:r w:rsidRPr="005F459A">
        <w:rPr>
          <w:rFonts w:ascii="조선신명조" w:eastAsia="조선신명조" w:hAnsi="맑은 고딕" w:cs="맑은 고딕" w:hint="eastAsia"/>
          <w:sz w:val="18"/>
          <w:szCs w:val="18"/>
          <w:lang w:eastAsia="ko-KR"/>
        </w:rPr>
        <w:t>제공한다</w:t>
      </w:r>
      <w:r w:rsidRPr="005F459A">
        <w:rPr>
          <w:rFonts w:ascii="조선신명조" w:eastAsia="조선신명조" w:hAnsi="맑은 고딕" w:cs="맑은 고딕"/>
          <w:sz w:val="18"/>
          <w:szCs w:val="18"/>
          <w:lang w:eastAsia="ko-KR"/>
        </w:rPr>
        <w:t>.</w:t>
      </w:r>
    </w:p>
    <w:p w14:paraId="7BA70F8E" w14:textId="77777777" w:rsidR="00685E21" w:rsidRDefault="00685E21" w:rsidP="00685E21">
      <w:pPr>
        <w:pBdr>
          <w:top w:val="nil"/>
          <w:left w:val="nil"/>
          <w:bottom w:val="nil"/>
          <w:right w:val="nil"/>
          <w:between w:val="nil"/>
        </w:pBdr>
        <w:spacing w:before="53" w:line="252" w:lineRule="auto"/>
        <w:jc w:val="both"/>
        <w:rPr>
          <w:rFonts w:ascii="조선신명조" w:eastAsia="조선신명조" w:hAnsi="맑은 고딕" w:cs="맑은 고딕"/>
          <w:lang w:eastAsia="ko-KR"/>
        </w:rPr>
      </w:pPr>
    </w:p>
    <w:p w14:paraId="2196472B" w14:textId="718790FD" w:rsidR="0085132F" w:rsidRPr="0085132F" w:rsidRDefault="004E29C6" w:rsidP="004E29C6">
      <w:pPr>
        <w:pBdr>
          <w:top w:val="nil"/>
          <w:left w:val="nil"/>
          <w:bottom w:val="nil"/>
          <w:right w:val="nil"/>
          <w:between w:val="nil"/>
        </w:pBdr>
        <w:spacing w:before="53" w:line="252" w:lineRule="auto"/>
        <w:jc w:val="both"/>
        <w:rPr>
          <w:rFonts w:ascii="조선신명조" w:eastAsia="조선신명조" w:hAnsi="맑은 고딕" w:cs="맑은 고딕"/>
          <w:iCs/>
          <w:lang w:eastAsia="ko-KR"/>
        </w:rPr>
      </w:pPr>
      <w:r>
        <w:rPr>
          <w:rFonts w:ascii="조선신명조" w:eastAsia="조선신명조" w:hAnsi="맑은 고딕" w:cs="맑은 고딕" w:hint="eastAsia"/>
          <w:lang w:eastAsia="ko-KR"/>
        </w:rPr>
        <w:t>4. 분석 방법론</w:t>
      </w:r>
      <w:r w:rsidR="0085132F" w:rsidRPr="0085132F">
        <w:rPr>
          <w:rFonts w:ascii="조선신명조" w:eastAsia="조선신명조" w:hAnsi="맑은 고딕" w:cs="맑은 고딕" w:hint="eastAsia"/>
          <w:iCs/>
          <w:lang w:eastAsia="ko-KR"/>
        </w:rPr>
        <w:t>: LSTM, GRU</w:t>
      </w:r>
      <w:r w:rsidR="005B62E8">
        <w:rPr>
          <w:rFonts w:ascii="조선신명조" w:eastAsia="조선신명조" w:hAnsi="맑은 고딕" w:cs="맑은 고딕" w:hint="eastAsia"/>
          <w:iCs/>
          <w:lang w:eastAsia="ko-KR"/>
        </w:rPr>
        <w:t xml:space="preserve">, </w:t>
      </w:r>
      <w:r w:rsidR="005B62E8" w:rsidRPr="0085132F">
        <w:rPr>
          <w:rFonts w:ascii="조선신명조" w:eastAsia="조선신명조" w:hAnsi="맑은 고딕" w:cs="맑은 고딕" w:hint="eastAsia"/>
          <w:lang w:eastAsia="ko-KR"/>
        </w:rPr>
        <w:t>CNN-LSTM, CNN-GRU</w:t>
      </w:r>
    </w:p>
    <w:p w14:paraId="6E7BC146" w14:textId="77777777" w:rsidR="00190764" w:rsidRDefault="00190764" w:rsidP="00190764">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036AFB">
        <w:rPr>
          <w:rFonts w:ascii="조선신명조" w:eastAsia="조선신명조" w:hAnsi="맑은 고딕" w:cs="맑은 고딕"/>
          <w:sz w:val="18"/>
          <w:szCs w:val="18"/>
          <w:lang w:eastAsia="ko-KR"/>
        </w:rPr>
        <w:t>본 연구는 환율의 단기 예측력을 비교</w:t>
      </w:r>
      <w:r>
        <w:rPr>
          <w:rFonts w:ascii="조선신명조" w:eastAsia="조선신명조" w:hAnsi="맑은 고딕" w:cs="맑은 고딕" w:hint="eastAsia"/>
          <w:sz w:val="18"/>
          <w:szCs w:val="18"/>
          <w:lang w:eastAsia="ko-KR"/>
        </w:rPr>
        <w:t xml:space="preserve"> 및 </w:t>
      </w:r>
      <w:r w:rsidRPr="00036AFB">
        <w:rPr>
          <w:rFonts w:ascii="조선신명조" w:eastAsia="조선신명조" w:hAnsi="맑은 고딕" w:cs="맑은 고딕"/>
          <w:sz w:val="18"/>
          <w:szCs w:val="18"/>
          <w:lang w:eastAsia="ko-KR"/>
        </w:rPr>
        <w:t xml:space="preserve">평가하기 위해 순환신경망(RNN) 계열의 단일 모형(LSTM, GRU)과 </w:t>
      </w:r>
      <w:proofErr w:type="spellStart"/>
      <w:r w:rsidRPr="00036AFB">
        <w:rPr>
          <w:rFonts w:ascii="조선신명조" w:eastAsia="조선신명조" w:hAnsi="맑은 고딕" w:cs="맑은 고딕"/>
          <w:sz w:val="18"/>
          <w:szCs w:val="18"/>
          <w:lang w:eastAsia="ko-KR"/>
        </w:rPr>
        <w:t>합성곱</w:t>
      </w:r>
      <w:proofErr w:type="spellEnd"/>
      <w:r w:rsidRPr="00036AFB">
        <w:rPr>
          <w:rFonts w:ascii="조선신명조" w:eastAsia="조선신명조" w:hAnsi="맑은 고딕" w:cs="맑은 고딕"/>
          <w:sz w:val="18"/>
          <w:szCs w:val="18"/>
          <w:lang w:eastAsia="ko-KR"/>
        </w:rPr>
        <w:t>–</w:t>
      </w:r>
      <w:r w:rsidRPr="00036AFB">
        <w:rPr>
          <w:rFonts w:ascii="조선신명조" w:eastAsia="조선신명조" w:hAnsi="맑은 고딕" w:cs="맑은 고딕"/>
          <w:sz w:val="18"/>
          <w:szCs w:val="18"/>
          <w:lang w:eastAsia="ko-KR"/>
        </w:rPr>
        <w:t>순환 하이브리드 모형(CNN-LSTM, CNN-GRU)을 병렬적으로 구축하였다. 최근 외환시장은 거시</w:t>
      </w:r>
      <w:r>
        <w:rPr>
          <w:rFonts w:ascii="조선신명조" w:eastAsia="조선신명조" w:hAnsi="맑은 고딕" w:cs="맑은 고딕" w:hint="eastAsia"/>
          <w:sz w:val="18"/>
          <w:szCs w:val="18"/>
          <w:lang w:eastAsia="ko-KR"/>
        </w:rPr>
        <w:t xml:space="preserve">, </w:t>
      </w:r>
      <w:r w:rsidRPr="00036AFB">
        <w:rPr>
          <w:rFonts w:ascii="조선신명조" w:eastAsia="조선신명조" w:hAnsi="맑은 고딕" w:cs="맑은 고딕"/>
          <w:sz w:val="18"/>
          <w:szCs w:val="18"/>
          <w:lang w:eastAsia="ko-KR"/>
        </w:rPr>
        <w:t>금융</w:t>
      </w:r>
      <w:r>
        <w:rPr>
          <w:rFonts w:ascii="조선신명조" w:eastAsia="조선신명조" w:hAnsi="맑은 고딕" w:cs="맑은 고딕" w:hint="eastAsia"/>
          <w:sz w:val="18"/>
          <w:szCs w:val="18"/>
          <w:lang w:eastAsia="ko-KR"/>
        </w:rPr>
        <w:t xml:space="preserve">, </w:t>
      </w:r>
      <w:r w:rsidRPr="00036AFB">
        <w:rPr>
          <w:rFonts w:ascii="조선신명조" w:eastAsia="조선신명조" w:hAnsi="맑은 고딕" w:cs="맑은 고딕"/>
          <w:sz w:val="18"/>
          <w:szCs w:val="18"/>
          <w:lang w:eastAsia="ko-KR"/>
        </w:rPr>
        <w:t>원자재</w:t>
      </w:r>
      <w:r>
        <w:rPr>
          <w:rFonts w:ascii="조선신명조" w:eastAsia="조선신명조" w:hAnsi="맑은 고딕" w:cs="맑은 고딕" w:hint="eastAsia"/>
          <w:sz w:val="18"/>
          <w:szCs w:val="18"/>
          <w:lang w:eastAsia="ko-KR"/>
        </w:rPr>
        <w:t xml:space="preserve">, </w:t>
      </w:r>
      <w:r w:rsidRPr="00036AFB">
        <w:rPr>
          <w:rFonts w:ascii="조선신명조" w:eastAsia="조선신명조" w:hAnsi="맑은 고딕" w:cs="맑은 고딕"/>
          <w:sz w:val="18"/>
          <w:szCs w:val="18"/>
          <w:lang w:eastAsia="ko-KR"/>
        </w:rPr>
        <w:t>이벤트</w:t>
      </w:r>
      <w:r>
        <w:rPr>
          <w:rFonts w:ascii="조선신명조" w:eastAsia="조선신명조" w:hAnsi="맑은 고딕" w:cs="맑은 고딕" w:hint="eastAsia"/>
          <w:sz w:val="18"/>
          <w:szCs w:val="18"/>
          <w:lang w:eastAsia="ko-KR"/>
        </w:rPr>
        <w:t xml:space="preserve">, </w:t>
      </w:r>
      <w:r w:rsidRPr="00036AFB">
        <w:rPr>
          <w:rFonts w:ascii="조선신명조" w:eastAsia="조선신명조" w:hAnsi="맑은 고딕" w:cs="맑은 고딕"/>
          <w:sz w:val="18"/>
          <w:szCs w:val="18"/>
          <w:lang w:eastAsia="ko-KR"/>
        </w:rPr>
        <w:t xml:space="preserve">감정 등 이질적 신호가 동시적으로 상호작용하는 복합계로서, </w:t>
      </w:r>
      <w:r>
        <w:rPr>
          <w:rFonts w:ascii="조선신명조" w:eastAsia="조선신명조" w:hAnsi="맑은 고딕" w:cs="맑은 고딕" w:hint="eastAsia"/>
          <w:sz w:val="18"/>
          <w:szCs w:val="18"/>
          <w:lang w:eastAsia="ko-KR"/>
        </w:rPr>
        <w:t>저차원의 선형적</w:t>
      </w:r>
      <w:r w:rsidRPr="00036AFB">
        <w:rPr>
          <w:rFonts w:ascii="조선신명조" w:eastAsia="조선신명조" w:hAnsi="맑은 고딕" w:cs="맑은 고딕"/>
          <w:sz w:val="18"/>
          <w:szCs w:val="18"/>
          <w:lang w:eastAsia="ko-KR"/>
        </w:rPr>
        <w:t xml:space="preserve"> 상호작용을 가정하는 통계 모형만으로는 비정형적 동학을 포착하기 어렵다. 이에 따</w:t>
      </w:r>
      <w:r w:rsidRPr="00735DC7">
        <w:rPr>
          <w:rFonts w:ascii="조선신명조" w:eastAsia="조선신명조" w:hAnsi="맑은 고딕" w:cs="맑은 고딕"/>
          <w:sz w:val="18"/>
          <w:szCs w:val="18"/>
          <w:lang w:eastAsia="ko-KR"/>
        </w:rPr>
        <w:t>라, 장기 의존성과 국소 패턴을 동시에</w:t>
      </w:r>
      <w:r w:rsidRPr="00036AFB">
        <w:rPr>
          <w:rFonts w:ascii="조선신명조" w:eastAsia="조선신명조" w:hAnsi="맑은 고딕" w:cs="맑은 고딕"/>
          <w:sz w:val="18"/>
          <w:szCs w:val="18"/>
          <w:lang w:eastAsia="ko-KR"/>
        </w:rPr>
        <w:t xml:space="preserve"> 학습하는 딥러닝 아키텍처가 시계열 예측의 주된 대안으로 부상하고 있다.</w:t>
      </w:r>
    </w:p>
    <w:p w14:paraId="76BA1269" w14:textId="77777777" w:rsidR="006910A9" w:rsidRDefault="006910A9" w:rsidP="00190764">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p>
    <w:p w14:paraId="479E387A" w14:textId="77777777" w:rsidR="0036409B" w:rsidRDefault="0036409B" w:rsidP="0036409B">
      <w:pPr>
        <w:pStyle w:val="a4"/>
        <w:numPr>
          <w:ilvl w:val="0"/>
          <w:numId w:val="20"/>
        </w:numPr>
        <w:pBdr>
          <w:top w:val="nil"/>
          <w:left w:val="nil"/>
          <w:bottom w:val="nil"/>
          <w:right w:val="nil"/>
          <w:between w:val="nil"/>
        </w:pBdr>
        <w:spacing w:before="53" w:line="252" w:lineRule="auto"/>
        <w:jc w:val="both"/>
        <w:rPr>
          <w:rFonts w:ascii="조선신명조" w:eastAsia="조선신명조" w:hAnsi="맑은 고딕" w:cs="맑은 고딕"/>
          <w:sz w:val="18"/>
          <w:szCs w:val="18"/>
          <w:lang w:eastAsia="ko-KR"/>
        </w:rPr>
      </w:pPr>
      <w:r>
        <w:rPr>
          <w:rFonts w:ascii="조선신명조" w:eastAsia="조선신명조" w:hAnsi="맑은 고딕" w:cs="맑은 고딕" w:hint="eastAsia"/>
          <w:sz w:val="18"/>
          <w:szCs w:val="18"/>
          <w:lang w:eastAsia="ko-KR"/>
        </w:rPr>
        <w:t>단일 RNN 모형: LSTM, GRU</w:t>
      </w:r>
    </w:p>
    <w:p w14:paraId="1FD388D9" w14:textId="1E119C7E" w:rsidR="00552B75" w:rsidRDefault="00D677B3" w:rsidP="002C4A3C">
      <w:pPr>
        <w:pBdr>
          <w:top w:val="nil"/>
          <w:left w:val="nil"/>
          <w:bottom w:val="nil"/>
          <w:right w:val="nil"/>
          <w:between w:val="nil"/>
        </w:pBdr>
        <w:spacing w:before="191" w:line="252" w:lineRule="auto"/>
        <w:ind w:firstLineChars="100" w:firstLine="180"/>
        <w:jc w:val="both"/>
        <w:rPr>
          <w:rFonts w:ascii="조선신명조" w:eastAsia="조선신명조" w:hAnsi="맑은 고딕" w:cs="맑은 고딕"/>
          <w:iCs/>
          <w:sz w:val="18"/>
          <w:szCs w:val="18"/>
          <w:lang w:eastAsia="ko-KR"/>
        </w:rPr>
      </w:pPr>
      <w:r w:rsidRPr="00D677B3">
        <w:rPr>
          <w:rFonts w:ascii="조선신명조" w:eastAsia="조선신명조" w:hAnsi="맑은 고딕" w:cs="맑은 고딕"/>
          <w:iCs/>
          <w:sz w:val="18"/>
          <w:szCs w:val="18"/>
          <w:lang w:eastAsia="ko-KR"/>
        </w:rPr>
        <w:t xml:space="preserve">LSTM은 Hochreiter와 </w:t>
      </w:r>
      <w:proofErr w:type="spellStart"/>
      <w:r w:rsidRPr="00D677B3">
        <w:rPr>
          <w:rFonts w:ascii="조선신명조" w:eastAsia="조선신명조" w:hAnsi="맑은 고딕" w:cs="맑은 고딕"/>
          <w:iCs/>
          <w:sz w:val="18"/>
          <w:szCs w:val="18"/>
          <w:lang w:eastAsia="ko-KR"/>
        </w:rPr>
        <w:t>Schmidhuber</w:t>
      </w:r>
      <w:proofErr w:type="spellEnd"/>
      <w:r w:rsidRPr="00D677B3">
        <w:rPr>
          <w:rFonts w:ascii="조선신명조" w:eastAsia="조선신명조" w:hAnsi="맑은 고딕" w:cs="맑은 고딕"/>
          <w:iCs/>
          <w:sz w:val="18"/>
          <w:szCs w:val="18"/>
          <w:lang w:eastAsia="ko-KR"/>
        </w:rPr>
        <w:t>(1997)가 제안한 메모리 셀 구조로, 입력</w:t>
      </w:r>
      <w:r w:rsidRPr="00D677B3">
        <w:rPr>
          <w:rFonts w:ascii="조선신명조" w:eastAsia="조선신명조" w:hAnsi="맑은 고딕" w:cs="맑은 고딕"/>
          <w:iCs/>
          <w:sz w:val="18"/>
          <w:szCs w:val="18"/>
          <w:lang w:eastAsia="ko-KR"/>
        </w:rPr>
        <w:t>·</w:t>
      </w:r>
      <w:r w:rsidRPr="00D677B3">
        <w:rPr>
          <w:rFonts w:ascii="조선신명조" w:eastAsia="조선신명조" w:hAnsi="맑은 고딕" w:cs="맑은 고딕"/>
          <w:iCs/>
          <w:sz w:val="18"/>
          <w:szCs w:val="18"/>
          <w:lang w:eastAsia="ko-KR"/>
        </w:rPr>
        <w:t>망각</w:t>
      </w:r>
      <w:r w:rsidRPr="00D677B3">
        <w:rPr>
          <w:rFonts w:ascii="조선신명조" w:eastAsia="조선신명조" w:hAnsi="맑은 고딕" w:cs="맑은 고딕"/>
          <w:iCs/>
          <w:sz w:val="18"/>
          <w:szCs w:val="18"/>
          <w:lang w:eastAsia="ko-KR"/>
        </w:rPr>
        <w:t>·</w:t>
      </w:r>
      <w:r w:rsidRPr="00D677B3">
        <w:rPr>
          <w:rFonts w:ascii="조선신명조" w:eastAsia="조선신명조" w:hAnsi="맑은 고딕" w:cs="맑은 고딕"/>
          <w:iCs/>
          <w:sz w:val="18"/>
          <w:szCs w:val="18"/>
          <w:lang w:eastAsia="ko-KR"/>
        </w:rPr>
        <w:t xml:space="preserve">출력 게이트를 통해 vanishing/exploding gradient 문제를 완화하고 장기 의존성을 안정적으로 학습한다 </w:t>
      </w:r>
      <w:r w:rsidR="00A73910" w:rsidRPr="00A73910">
        <w:rPr>
          <w:rFonts w:ascii="조선신명조" w:eastAsia="조선신명조" w:hAnsi="맑은 고딕" w:cs="맑은 고딕"/>
          <w:iCs/>
          <w:sz w:val="18"/>
          <w:szCs w:val="18"/>
          <w:lang w:eastAsia="ko-KR"/>
        </w:rPr>
        <w:t>[2</w:t>
      </w:r>
      <w:r w:rsidR="0079624C">
        <w:rPr>
          <w:rFonts w:ascii="조선신명조" w:eastAsia="조선신명조" w:hAnsi="맑은 고딕" w:cs="맑은 고딕" w:hint="eastAsia"/>
          <w:iCs/>
          <w:sz w:val="18"/>
          <w:szCs w:val="18"/>
          <w:lang w:eastAsia="ko-KR"/>
        </w:rPr>
        <w:t>8</w:t>
      </w:r>
      <w:r w:rsidR="00A73910" w:rsidRPr="00A73910">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반면</w:t>
      </w:r>
      <w:r w:rsidR="002C4A3C" w:rsidRPr="002C4A3C">
        <w:rPr>
          <w:rFonts w:ascii="조선신명조" w:eastAsia="조선신명조" w:hAnsi="맑은 고딕" w:cs="맑은 고딕"/>
          <w:iCs/>
          <w:sz w:val="18"/>
          <w:szCs w:val="18"/>
          <w:lang w:eastAsia="ko-KR"/>
        </w:rPr>
        <w:t xml:space="preserve"> GRU</w:t>
      </w:r>
      <w:r w:rsidR="002C4A3C" w:rsidRPr="002C4A3C">
        <w:rPr>
          <w:rFonts w:ascii="조선신명조" w:eastAsia="조선신명조" w:hAnsi="맑은 고딕" w:cs="맑은 고딕" w:hint="eastAsia"/>
          <w:iCs/>
          <w:sz w:val="18"/>
          <w:szCs w:val="18"/>
          <w:lang w:eastAsia="ko-KR"/>
        </w:rPr>
        <w:t>는</w:t>
      </w:r>
      <w:r w:rsidR="002C4A3C" w:rsidRPr="002C4A3C">
        <w:rPr>
          <w:rFonts w:ascii="조선신명조" w:eastAsia="조선신명조" w:hAnsi="맑은 고딕" w:cs="맑은 고딕"/>
          <w:iCs/>
          <w:sz w:val="18"/>
          <w:szCs w:val="18"/>
          <w:lang w:eastAsia="ko-KR"/>
        </w:rPr>
        <w:t xml:space="preserve"> update/reset</w:t>
      </w:r>
      <w:r w:rsidR="002C4A3C" w:rsidRPr="002C4A3C">
        <w:rPr>
          <w:rFonts w:ascii="조선신명조" w:eastAsia="조선신명조" w:hAnsi="맑은 고딕" w:cs="맑은 고딕" w:hint="eastAsia"/>
          <w:iCs/>
          <w:sz w:val="18"/>
          <w:szCs w:val="18"/>
          <w:lang w:eastAsia="ko-KR"/>
        </w:rPr>
        <w:t>의</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두</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게이트로</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구조를</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단순화하여</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매개변수</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수를</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절감하면서도</w:t>
      </w:r>
      <w:r w:rsidR="002C4A3C" w:rsidRPr="002C4A3C">
        <w:rPr>
          <w:rFonts w:ascii="조선신명조" w:eastAsia="조선신명조" w:hAnsi="맑은 고딕" w:cs="맑은 고딕"/>
          <w:iCs/>
          <w:sz w:val="18"/>
          <w:szCs w:val="18"/>
          <w:lang w:eastAsia="ko-KR"/>
        </w:rPr>
        <w:t xml:space="preserve"> LSTM</w:t>
      </w:r>
      <w:r w:rsidR="002C4A3C" w:rsidRPr="002C4A3C">
        <w:rPr>
          <w:rFonts w:ascii="조선신명조" w:eastAsia="조선신명조" w:hAnsi="맑은 고딕" w:cs="맑은 고딕" w:hint="eastAsia"/>
          <w:iCs/>
          <w:sz w:val="18"/>
          <w:szCs w:val="18"/>
          <w:lang w:eastAsia="ko-KR"/>
        </w:rPr>
        <w:t>에</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근접한</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성능을</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보이며</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동일한</w:t>
      </w:r>
      <w:r w:rsidR="002C4A3C" w:rsidRPr="002C4A3C">
        <w:rPr>
          <w:rFonts w:ascii="조선신명조" w:eastAsia="조선신명조" w:hAnsi="맑은 고딕" w:cs="맑은 고딕"/>
          <w:iCs/>
          <w:sz w:val="18"/>
          <w:szCs w:val="18"/>
          <w:lang w:eastAsia="ko-KR"/>
        </w:rPr>
        <w:t xml:space="preserve"> </w:t>
      </w:r>
      <w:proofErr w:type="spellStart"/>
      <w:r w:rsidR="002C4A3C" w:rsidRPr="002C4A3C">
        <w:rPr>
          <w:rFonts w:ascii="조선신명조" w:eastAsia="조선신명조" w:hAnsi="맑은 고딕" w:cs="맑은 고딕" w:hint="eastAsia"/>
          <w:iCs/>
          <w:sz w:val="18"/>
          <w:szCs w:val="18"/>
          <w:lang w:eastAsia="ko-KR"/>
        </w:rPr>
        <w:t>데이터·에폭</w:t>
      </w:r>
      <w:proofErr w:type="spellEnd"/>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하에서</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수렴</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속도와</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연산</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효율이</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우수하다는</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장점이</w:t>
      </w:r>
      <w:r w:rsidR="002C4A3C" w:rsidRPr="002C4A3C">
        <w:rPr>
          <w:rFonts w:ascii="조선신명조" w:eastAsia="조선신명조" w:hAnsi="맑은 고딕" w:cs="맑은 고딕"/>
          <w:iCs/>
          <w:sz w:val="18"/>
          <w:szCs w:val="18"/>
          <w:lang w:eastAsia="ko-KR"/>
        </w:rPr>
        <w:t xml:space="preserve"> </w:t>
      </w:r>
      <w:r w:rsidR="002C4A3C">
        <w:rPr>
          <w:rFonts w:ascii="조선신명조" w:eastAsia="조선신명조" w:hAnsi="맑은 고딕" w:cs="맑은 고딕" w:hint="eastAsia"/>
          <w:iCs/>
          <w:sz w:val="18"/>
          <w:szCs w:val="18"/>
          <w:lang w:eastAsia="ko-KR"/>
        </w:rPr>
        <w:t xml:space="preserve">있다 </w:t>
      </w:r>
      <w:r w:rsidR="00A73910" w:rsidRPr="00A73910">
        <w:rPr>
          <w:rFonts w:ascii="조선신명조" w:eastAsia="조선신명조" w:hAnsi="맑은 고딕" w:cs="맑은 고딕"/>
          <w:iCs/>
          <w:sz w:val="18"/>
          <w:szCs w:val="18"/>
          <w:lang w:eastAsia="ko-KR"/>
        </w:rPr>
        <w:t>[2</w:t>
      </w:r>
      <w:r w:rsidR="0079624C">
        <w:rPr>
          <w:rFonts w:ascii="조선신명조" w:eastAsia="조선신명조" w:hAnsi="맑은 고딕" w:cs="맑은 고딕" w:hint="eastAsia"/>
          <w:iCs/>
          <w:sz w:val="18"/>
          <w:szCs w:val="18"/>
          <w:lang w:eastAsia="ko-KR"/>
        </w:rPr>
        <w:t>9</w:t>
      </w:r>
      <w:r w:rsidR="00A73910" w:rsidRPr="00A73910">
        <w:rPr>
          <w:rFonts w:ascii="조선신명조" w:eastAsia="조선신명조" w:hAnsi="맑은 고딕" w:cs="맑은 고딕"/>
          <w:iCs/>
          <w:sz w:val="18"/>
          <w:szCs w:val="18"/>
          <w:lang w:eastAsia="ko-KR"/>
        </w:rPr>
        <w:t>].</w:t>
      </w:r>
      <w:r w:rsidR="002C4A3C">
        <w:rPr>
          <w:rFonts w:ascii="조선신명조" w:eastAsia="조선신명조" w:hAnsi="맑은 고딕" w:cs="맑은 고딕" w:hint="eastAsia"/>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외환</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예측</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맥락에서</w:t>
      </w:r>
      <w:r w:rsidR="002C4A3C" w:rsidRPr="002C4A3C">
        <w:rPr>
          <w:rFonts w:ascii="조선신명조" w:eastAsia="조선신명조" w:hAnsi="맑은 고딕" w:cs="맑은 고딕"/>
          <w:iCs/>
          <w:sz w:val="18"/>
          <w:szCs w:val="18"/>
          <w:lang w:eastAsia="ko-KR"/>
        </w:rPr>
        <w:t xml:space="preserve"> LSTM</w:t>
      </w:r>
      <w:r w:rsidR="002C4A3C" w:rsidRPr="002C4A3C">
        <w:rPr>
          <w:rFonts w:ascii="조선신명조" w:eastAsia="조선신명조" w:hAnsi="맑은 고딕" w:cs="맑은 고딕" w:hint="eastAsia"/>
          <w:iCs/>
          <w:sz w:val="18"/>
          <w:szCs w:val="18"/>
          <w:lang w:eastAsia="ko-KR"/>
        </w:rPr>
        <w:t>은</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전통</w:t>
      </w:r>
      <w:r w:rsidR="002C4A3C" w:rsidRPr="002C4A3C">
        <w:rPr>
          <w:rFonts w:ascii="조선신명조" w:eastAsia="조선신명조" w:hAnsi="맑은 고딕" w:cs="맑은 고딕"/>
          <w:iCs/>
          <w:sz w:val="18"/>
          <w:szCs w:val="18"/>
          <w:lang w:eastAsia="ko-KR"/>
        </w:rPr>
        <w:t xml:space="preserve"> RNN </w:t>
      </w:r>
      <w:r w:rsidR="002C4A3C" w:rsidRPr="002C4A3C">
        <w:rPr>
          <w:rFonts w:ascii="조선신명조" w:eastAsia="조선신명조" w:hAnsi="맑은 고딕" w:cs="맑은 고딕" w:hint="eastAsia"/>
          <w:iCs/>
          <w:sz w:val="18"/>
          <w:szCs w:val="18"/>
          <w:lang w:eastAsia="ko-KR"/>
        </w:rPr>
        <w:t>대비</w:t>
      </w:r>
      <w:r w:rsidR="002C4A3C" w:rsidRPr="002C4A3C">
        <w:rPr>
          <w:rFonts w:ascii="조선신명조" w:eastAsia="조선신명조" w:hAnsi="맑은 고딕" w:cs="맑은 고딕"/>
          <w:iCs/>
          <w:sz w:val="18"/>
          <w:szCs w:val="18"/>
          <w:lang w:eastAsia="ko-KR"/>
        </w:rPr>
        <w:t xml:space="preserve"> RMSE</w:t>
      </w:r>
      <w:r w:rsidR="002C4A3C">
        <w:rPr>
          <w:rFonts w:ascii="조선신명조" w:eastAsia="조선신명조" w:hAnsi="맑은 고딕" w:cs="맑은 고딕" w:hint="eastAsia"/>
          <w:iCs/>
          <w:sz w:val="18"/>
          <w:szCs w:val="18"/>
          <w:lang w:eastAsia="ko-KR"/>
        </w:rPr>
        <w:t xml:space="preserve">과 </w:t>
      </w:r>
      <w:r w:rsidR="002C4A3C" w:rsidRPr="002C4A3C">
        <w:rPr>
          <w:rFonts w:ascii="조선신명조" w:eastAsia="조선신명조" w:hAnsi="맑은 고딕" w:cs="맑은 고딕"/>
          <w:iCs/>
          <w:sz w:val="18"/>
          <w:szCs w:val="18"/>
          <w:lang w:eastAsia="ko-KR"/>
        </w:rPr>
        <w:t>MAE</w:t>
      </w:r>
      <w:r w:rsidR="002C4A3C" w:rsidRPr="002C4A3C">
        <w:rPr>
          <w:rFonts w:ascii="조선신명조" w:eastAsia="조선신명조" w:hAnsi="맑은 고딕" w:cs="맑은 고딕" w:hint="eastAsia"/>
          <w:iCs/>
          <w:sz w:val="18"/>
          <w:szCs w:val="18"/>
          <w:lang w:eastAsia="ko-KR"/>
        </w:rPr>
        <w:t>를</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유의하게</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낮춘다는</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보고가</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다수</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존재하며</w:t>
      </w:r>
      <w:r w:rsidR="002C4A3C" w:rsidRPr="002C4A3C">
        <w:rPr>
          <w:rFonts w:ascii="조선신명조" w:eastAsia="조선신명조" w:hAnsi="맑은 고딕" w:cs="맑은 고딕"/>
          <w:iCs/>
          <w:sz w:val="18"/>
          <w:szCs w:val="18"/>
          <w:lang w:eastAsia="ko-KR"/>
        </w:rPr>
        <w:t>(</w:t>
      </w:r>
      <w:r w:rsidR="002C4A3C" w:rsidRPr="002C4A3C">
        <w:rPr>
          <w:rFonts w:ascii="조선신명조" w:eastAsia="조선신명조" w:hAnsi="맑은 고딕" w:cs="맑은 고딕" w:hint="eastAsia"/>
          <w:iCs/>
          <w:sz w:val="18"/>
          <w:szCs w:val="18"/>
          <w:lang w:eastAsia="ko-KR"/>
        </w:rPr>
        <w:t>예</w:t>
      </w:r>
      <w:r w:rsidR="002C4A3C" w:rsidRPr="002C4A3C">
        <w:rPr>
          <w:rFonts w:ascii="조선신명조" w:eastAsia="조선신명조" w:hAnsi="맑은 고딕" w:cs="맑은 고딕"/>
          <w:iCs/>
          <w:sz w:val="18"/>
          <w:szCs w:val="18"/>
          <w:lang w:eastAsia="ko-KR"/>
        </w:rPr>
        <w:t xml:space="preserve">: EUR/USD </w:t>
      </w:r>
      <w:r w:rsidR="002C4A3C" w:rsidRPr="002C4A3C">
        <w:rPr>
          <w:rFonts w:ascii="조선신명조" w:eastAsia="조선신명조" w:hAnsi="맑은 고딕" w:cs="맑은 고딕" w:hint="eastAsia"/>
          <w:iCs/>
          <w:sz w:val="18"/>
          <w:szCs w:val="18"/>
          <w:lang w:eastAsia="ko-KR"/>
        </w:rPr>
        <w:t>사례</w:t>
      </w:r>
      <w:r w:rsidR="002C4A3C" w:rsidRPr="002C4A3C">
        <w:rPr>
          <w:rFonts w:ascii="조선신명조" w:eastAsia="조선신명조" w:hAnsi="맑은 고딕" w:cs="맑은 고딕"/>
          <w:iCs/>
          <w:sz w:val="18"/>
          <w:szCs w:val="18"/>
          <w:lang w:eastAsia="ko-KR"/>
        </w:rPr>
        <w:t>)</w:t>
      </w:r>
      <w:r w:rsidR="002C4A3C" w:rsidRPr="00A73910">
        <w:rPr>
          <w:rFonts w:ascii="조선신명조" w:eastAsia="조선신명조" w:hAnsi="맑은 고딕" w:cs="맑은 고딕"/>
          <w:iCs/>
          <w:sz w:val="18"/>
          <w:szCs w:val="18"/>
          <w:lang w:eastAsia="ko-KR"/>
        </w:rPr>
        <w:t xml:space="preserve"> </w:t>
      </w:r>
      <w:r w:rsidR="00A73910" w:rsidRPr="00A73910">
        <w:rPr>
          <w:rFonts w:ascii="조선신명조" w:eastAsia="조선신명조" w:hAnsi="맑은 고딕" w:cs="맑은 고딕"/>
          <w:iCs/>
          <w:sz w:val="18"/>
          <w:szCs w:val="18"/>
          <w:lang w:eastAsia="ko-KR"/>
        </w:rPr>
        <w:t>[</w:t>
      </w:r>
      <w:r w:rsidR="0079624C">
        <w:rPr>
          <w:rFonts w:ascii="조선신명조" w:eastAsia="조선신명조" w:hAnsi="맑은 고딕" w:cs="맑은 고딕" w:hint="eastAsia"/>
          <w:iCs/>
          <w:sz w:val="18"/>
          <w:szCs w:val="18"/>
          <w:lang w:eastAsia="ko-KR"/>
        </w:rPr>
        <w:t>30</w:t>
      </w:r>
      <w:r w:rsidR="00A73910" w:rsidRPr="00A73910">
        <w:rPr>
          <w:rFonts w:ascii="조선신명조" w:eastAsia="조선신명조" w:hAnsi="맑은 고딕" w:cs="맑은 고딕"/>
          <w:iCs/>
          <w:sz w:val="18"/>
          <w:szCs w:val="18"/>
          <w:lang w:eastAsia="ko-KR"/>
        </w:rPr>
        <w:t>]</w:t>
      </w:r>
      <w:r w:rsidR="002C4A3C">
        <w:rPr>
          <w:rFonts w:ascii="조선신명조" w:eastAsia="조선신명조" w:hAnsi="맑은 고딕" w:cs="맑은 고딕" w:hint="eastAsia"/>
          <w:iCs/>
          <w:sz w:val="18"/>
          <w:szCs w:val="18"/>
          <w:lang w:eastAsia="ko-KR"/>
        </w:rPr>
        <w:t xml:space="preserve">, </w:t>
      </w:r>
      <w:r w:rsidR="002C4A3C" w:rsidRPr="002C4A3C">
        <w:rPr>
          <w:rFonts w:ascii="조선신명조" w:eastAsia="조선신명조" w:hAnsi="맑은 고딕" w:cs="맑은 고딕"/>
          <w:iCs/>
          <w:sz w:val="18"/>
          <w:szCs w:val="18"/>
          <w:lang w:eastAsia="ko-KR"/>
        </w:rPr>
        <w:t>GRU</w:t>
      </w:r>
      <w:r w:rsidR="002C4A3C" w:rsidRPr="002C4A3C">
        <w:rPr>
          <w:rFonts w:ascii="조선신명조" w:eastAsia="조선신명조" w:hAnsi="맑은 고딕" w:cs="맑은 고딕" w:hint="eastAsia"/>
          <w:iCs/>
          <w:sz w:val="18"/>
          <w:szCs w:val="18"/>
          <w:lang w:eastAsia="ko-KR"/>
        </w:rPr>
        <w:t>는</w:t>
      </w:r>
      <w:r w:rsidR="002C4A3C" w:rsidRPr="002C4A3C">
        <w:rPr>
          <w:rFonts w:ascii="조선신명조" w:eastAsia="조선신명조" w:hAnsi="맑은 고딕" w:cs="맑은 고딕"/>
          <w:iCs/>
          <w:sz w:val="18"/>
          <w:szCs w:val="18"/>
          <w:lang w:eastAsia="ko-KR"/>
        </w:rPr>
        <w:t xml:space="preserve"> </w:t>
      </w:r>
      <w:proofErr w:type="spellStart"/>
      <w:r w:rsidR="002C4A3C" w:rsidRPr="002C4A3C">
        <w:rPr>
          <w:rFonts w:ascii="조선신명조" w:eastAsia="조선신명조" w:hAnsi="맑은 고딕" w:cs="맑은 고딕" w:hint="eastAsia"/>
          <w:iCs/>
          <w:sz w:val="18"/>
          <w:szCs w:val="18"/>
          <w:lang w:eastAsia="ko-KR"/>
        </w:rPr>
        <w:t>비선형·비정상</w:t>
      </w:r>
      <w:proofErr w:type="spellEnd"/>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구간에서</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패턴</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전이를</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민감하게</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추적해</w:t>
      </w:r>
      <w:r w:rsidR="002C4A3C" w:rsidRPr="002C4A3C">
        <w:rPr>
          <w:rFonts w:ascii="조선신명조" w:eastAsia="조선신명조" w:hAnsi="맑은 고딕" w:cs="맑은 고딕"/>
          <w:iCs/>
          <w:sz w:val="18"/>
          <w:szCs w:val="18"/>
          <w:lang w:eastAsia="ko-KR"/>
        </w:rPr>
        <w:t xml:space="preserve"> CNN </w:t>
      </w:r>
      <w:r w:rsidR="002C4A3C" w:rsidRPr="002C4A3C">
        <w:rPr>
          <w:rFonts w:ascii="조선신명조" w:eastAsia="조선신명조" w:hAnsi="맑은 고딕" w:cs="맑은 고딕" w:hint="eastAsia"/>
          <w:iCs/>
          <w:sz w:val="18"/>
          <w:szCs w:val="18"/>
          <w:lang w:eastAsia="ko-KR"/>
        </w:rPr>
        <w:t>대비</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우수한</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결과를</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보이기도</w:t>
      </w:r>
      <w:r w:rsidR="002C4A3C" w:rsidRPr="002C4A3C">
        <w:rPr>
          <w:rFonts w:ascii="조선신명조" w:eastAsia="조선신명조" w:hAnsi="맑은 고딕" w:cs="맑은 고딕"/>
          <w:iCs/>
          <w:sz w:val="18"/>
          <w:szCs w:val="18"/>
          <w:lang w:eastAsia="ko-KR"/>
        </w:rPr>
        <w:t xml:space="preserve"> </w:t>
      </w:r>
      <w:r w:rsidR="002C4A3C" w:rsidRPr="002C4A3C">
        <w:rPr>
          <w:rFonts w:ascii="조선신명조" w:eastAsia="조선신명조" w:hAnsi="맑은 고딕" w:cs="맑은 고딕" w:hint="eastAsia"/>
          <w:iCs/>
          <w:sz w:val="18"/>
          <w:szCs w:val="18"/>
          <w:lang w:eastAsia="ko-KR"/>
        </w:rPr>
        <w:t>한다</w:t>
      </w:r>
      <w:r w:rsidR="002C4A3C" w:rsidRPr="002C4A3C">
        <w:rPr>
          <w:rFonts w:ascii="조선신명조" w:eastAsia="조선신명조" w:hAnsi="맑은 고딕" w:cs="맑은 고딕"/>
          <w:iCs/>
          <w:sz w:val="18"/>
          <w:szCs w:val="18"/>
          <w:lang w:eastAsia="ko-KR"/>
        </w:rPr>
        <w:t>(ARS/USD</w:t>
      </w:r>
      <w:r w:rsidR="002C4A3C">
        <w:rPr>
          <w:rFonts w:ascii="조선신명조" w:eastAsia="조선신명조" w:hAnsi="맑은 고딕" w:cs="맑은 고딕" w:hint="eastAsia"/>
          <w:iCs/>
          <w:sz w:val="18"/>
          <w:szCs w:val="18"/>
          <w:lang w:eastAsia="ko-KR"/>
        </w:rPr>
        <w:t>)</w:t>
      </w:r>
      <w:r w:rsidR="002C4A3C" w:rsidRPr="00A73910">
        <w:rPr>
          <w:rFonts w:ascii="조선신명조" w:eastAsia="조선신명조" w:hAnsi="맑은 고딕" w:cs="맑은 고딕"/>
          <w:iCs/>
          <w:sz w:val="18"/>
          <w:szCs w:val="18"/>
          <w:lang w:eastAsia="ko-KR"/>
        </w:rPr>
        <w:t xml:space="preserve"> </w:t>
      </w:r>
      <w:r w:rsidR="00A73910" w:rsidRPr="00A73910">
        <w:rPr>
          <w:rFonts w:ascii="조선신명조" w:eastAsia="조선신명조" w:hAnsi="맑은 고딕" w:cs="맑은 고딕"/>
          <w:iCs/>
          <w:sz w:val="18"/>
          <w:szCs w:val="18"/>
          <w:lang w:eastAsia="ko-KR"/>
        </w:rPr>
        <w:t>[</w:t>
      </w:r>
      <w:r w:rsidR="0079624C">
        <w:rPr>
          <w:rFonts w:ascii="조선신명조" w:eastAsia="조선신명조" w:hAnsi="맑은 고딕" w:cs="맑은 고딕" w:hint="eastAsia"/>
          <w:iCs/>
          <w:sz w:val="18"/>
          <w:szCs w:val="18"/>
          <w:lang w:eastAsia="ko-KR"/>
        </w:rPr>
        <w:t>31</w:t>
      </w:r>
      <w:r w:rsidR="00A73910" w:rsidRPr="00A73910">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또한</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두</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모형의</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보완적</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강점을</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결합할</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경우</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단일</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구조</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대비</w:t>
      </w:r>
      <w:r w:rsidR="00F3628C" w:rsidRPr="00F3628C">
        <w:rPr>
          <w:rFonts w:ascii="조선신명조" w:eastAsia="조선신명조" w:hAnsi="맑은 고딕" w:cs="맑은 고딕"/>
          <w:iCs/>
          <w:sz w:val="18"/>
          <w:szCs w:val="18"/>
          <w:lang w:eastAsia="ko-KR"/>
        </w:rPr>
        <w:t xml:space="preserve"> </w:t>
      </w:r>
      <w:proofErr w:type="spellStart"/>
      <w:r w:rsidR="00F3628C" w:rsidRPr="00F3628C">
        <w:rPr>
          <w:rFonts w:ascii="조선신명조" w:eastAsia="조선신명조" w:hAnsi="맑은 고딕" w:cs="맑은 고딕" w:hint="eastAsia"/>
          <w:iCs/>
          <w:sz w:val="18"/>
          <w:szCs w:val="18"/>
          <w:lang w:eastAsia="ko-KR"/>
        </w:rPr>
        <w:t>예측정확도가</w:t>
      </w:r>
      <w:proofErr w:type="spellEnd"/>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향상된다는</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하이브리드</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근거도</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축적되어</w:t>
      </w:r>
      <w:r w:rsidR="00F3628C" w:rsidRPr="00F3628C">
        <w:rPr>
          <w:rFonts w:ascii="조선신명조" w:eastAsia="조선신명조" w:hAnsi="맑은 고딕" w:cs="맑은 고딕"/>
          <w:iCs/>
          <w:sz w:val="18"/>
          <w:szCs w:val="18"/>
          <w:lang w:eastAsia="ko-KR"/>
        </w:rPr>
        <w:t xml:space="preserve"> </w:t>
      </w:r>
      <w:r w:rsidR="00F3628C" w:rsidRPr="00F3628C">
        <w:rPr>
          <w:rFonts w:ascii="조선신명조" w:eastAsia="조선신명조" w:hAnsi="맑은 고딕" w:cs="맑은 고딕" w:hint="eastAsia"/>
          <w:iCs/>
          <w:sz w:val="18"/>
          <w:szCs w:val="18"/>
          <w:lang w:eastAsia="ko-KR"/>
        </w:rPr>
        <w:t>왔다</w:t>
      </w:r>
      <w:r w:rsidR="00F3628C" w:rsidRPr="00A73910">
        <w:rPr>
          <w:rFonts w:ascii="조선신명조" w:eastAsia="조선신명조" w:hAnsi="맑은 고딕" w:cs="맑은 고딕"/>
          <w:iCs/>
          <w:sz w:val="18"/>
          <w:szCs w:val="18"/>
          <w:lang w:eastAsia="ko-KR"/>
        </w:rPr>
        <w:t xml:space="preserve"> </w:t>
      </w:r>
      <w:r w:rsidR="00A73910" w:rsidRPr="00A73910">
        <w:rPr>
          <w:rFonts w:ascii="조선신명조" w:eastAsia="조선신명조" w:hAnsi="맑은 고딕" w:cs="맑은 고딕"/>
          <w:iCs/>
          <w:sz w:val="18"/>
          <w:szCs w:val="18"/>
          <w:lang w:eastAsia="ko-KR"/>
        </w:rPr>
        <w:t>[</w:t>
      </w:r>
      <w:r w:rsidR="0079624C">
        <w:rPr>
          <w:rFonts w:ascii="조선신명조" w:eastAsia="조선신명조" w:hAnsi="맑은 고딕" w:cs="맑은 고딕" w:hint="eastAsia"/>
          <w:iCs/>
          <w:sz w:val="18"/>
          <w:szCs w:val="18"/>
          <w:lang w:eastAsia="ko-KR"/>
        </w:rPr>
        <w:t>32</w:t>
      </w:r>
      <w:r w:rsidR="00A73910" w:rsidRPr="00A73910">
        <w:rPr>
          <w:rFonts w:ascii="조선신명조" w:eastAsia="조선신명조" w:hAnsi="맑은 고딕" w:cs="맑은 고딕"/>
          <w:iCs/>
          <w:sz w:val="18"/>
          <w:szCs w:val="18"/>
          <w:lang w:eastAsia="ko-KR"/>
        </w:rPr>
        <w:t>].</w:t>
      </w:r>
      <w:r w:rsidR="00CC155B">
        <w:rPr>
          <w:rFonts w:ascii="조선신명조" w:eastAsia="조선신명조" w:hAnsi="맑은 고딕" w:cs="맑은 고딕" w:hint="eastAsia"/>
          <w:iCs/>
          <w:sz w:val="18"/>
          <w:szCs w:val="18"/>
          <w:lang w:eastAsia="ko-KR"/>
        </w:rPr>
        <w:t xml:space="preserve"> </w:t>
      </w:r>
      <w:r w:rsidR="00A73910" w:rsidRPr="00A73910">
        <w:rPr>
          <w:rFonts w:ascii="조선신명조" w:eastAsia="조선신명조" w:hAnsi="맑은 고딕" w:cs="맑은 고딕"/>
          <w:iCs/>
          <w:sz w:val="18"/>
          <w:szCs w:val="18"/>
          <w:lang w:eastAsia="ko-KR"/>
        </w:rPr>
        <w:t>종합하면, 선행연구들은 LSTM과 GRU가 외환 시장 예측에서 높은 잠재력을 지니며, 상황에 따라 하이브리드 접근이 예측 성능 개선에 유의미하게 작동할 수 있음을 보여준다.</w:t>
      </w:r>
    </w:p>
    <w:p w14:paraId="027944E1" w14:textId="0EE2C8A3" w:rsidR="002C0509" w:rsidRPr="0036409B" w:rsidRDefault="002C0509" w:rsidP="002C0509">
      <w:pPr>
        <w:pBdr>
          <w:top w:val="nil"/>
          <w:left w:val="nil"/>
          <w:bottom w:val="nil"/>
          <w:right w:val="nil"/>
          <w:between w:val="nil"/>
        </w:pBdr>
        <w:spacing w:before="191" w:line="252" w:lineRule="auto"/>
        <w:ind w:firstLineChars="100" w:firstLine="180"/>
        <w:jc w:val="both"/>
        <w:rPr>
          <w:rFonts w:ascii="조선신명조" w:eastAsia="조선신명조" w:hAnsi="맑은 고딕" w:cs="맑은 고딕"/>
          <w:iCs/>
          <w:color w:val="EE0000"/>
          <w:sz w:val="18"/>
          <w:szCs w:val="18"/>
          <w:lang w:eastAsia="ko-KR"/>
        </w:rPr>
      </w:pPr>
      <w:r w:rsidRPr="0036409B">
        <w:rPr>
          <w:rFonts w:ascii="조선신명조" w:eastAsia="조선신명조" w:hAnsi="맑은 고딕" w:cs="맑은 고딕" w:hint="eastAsia"/>
          <w:iCs/>
          <w:color w:val="EE0000"/>
          <w:sz w:val="18"/>
          <w:szCs w:val="18"/>
          <w:lang w:eastAsia="ko-KR"/>
        </w:rPr>
        <w:t>입력은</w:t>
      </w:r>
      <w:r w:rsidRPr="0036409B">
        <w:rPr>
          <w:rFonts w:ascii="조선신명조" w:eastAsia="조선신명조" w:hAnsi="맑은 고딕" w:cs="맑은 고딕"/>
          <w:iCs/>
          <w:color w:val="EE0000"/>
          <w:sz w:val="18"/>
          <w:szCs w:val="18"/>
          <w:lang w:eastAsia="ko-KR"/>
        </w:rPr>
        <w:t xml:space="preserve"> </w:t>
      </w:r>
      <w:proofErr w:type="spellStart"/>
      <w:r w:rsidRPr="0036409B">
        <w:rPr>
          <w:rFonts w:ascii="조선신명조" w:eastAsia="조선신명조" w:hAnsi="맑은 고딕" w:cs="맑은 고딕" w:hint="eastAsia"/>
          <w:iCs/>
          <w:color w:val="EE0000"/>
          <w:sz w:val="18"/>
          <w:szCs w:val="18"/>
          <w:lang w:eastAsia="ko-KR"/>
        </w:rPr>
        <w:t>전처리된</w:t>
      </w:r>
      <w:proofErr w:type="spellEnd"/>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일</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단위</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통합</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패널을</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슬라이딩</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윈도우로</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절단하여</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구성한다</w:t>
      </w:r>
      <w:r w:rsidRPr="0036409B">
        <w:rPr>
          <w:rFonts w:ascii="조선신명조" w:eastAsia="조선신명조" w:hAnsi="맑은 고딕" w:cs="맑은 고딕"/>
          <w:iCs/>
          <w:color w:val="EE0000"/>
          <w:sz w:val="18"/>
          <w:szCs w:val="18"/>
          <w:lang w:eastAsia="ko-KR"/>
        </w:rPr>
        <w:t>(</w:t>
      </w:r>
      <w:r w:rsidRPr="0036409B">
        <w:rPr>
          <w:rFonts w:ascii="조선신명조" w:eastAsia="조선신명조" w:hAnsi="맑은 고딕" w:cs="맑은 고딕" w:hint="eastAsia"/>
          <w:iCs/>
          <w:color w:val="EE0000"/>
          <w:sz w:val="18"/>
          <w:szCs w:val="18"/>
          <w:lang w:eastAsia="ko-KR"/>
        </w:rPr>
        <w:t>윈도우</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길이</w:t>
      </w:r>
      <w:r w:rsidRPr="0036409B">
        <w:rPr>
          <w:rFonts w:ascii="조선신명조" w:eastAsia="조선신명조" w:hAnsi="맑은 고딕" w:cs="맑은 고딕"/>
          <w:iCs/>
          <w:color w:val="EE0000"/>
          <w:sz w:val="18"/>
          <w:szCs w:val="18"/>
          <w:lang w:eastAsia="ko-KR"/>
        </w:rPr>
        <w:t xml:space="preserve"> </w:t>
      </w:r>
      <w:r w:rsidRPr="0036409B">
        <w:rPr>
          <w:rFonts w:ascii="Cambria Math" w:eastAsia="조선신명조" w:hAnsi="Cambria Math" w:cs="Cambria Math"/>
          <w:iCs/>
          <w:color w:val="EE0000"/>
          <w:sz w:val="18"/>
          <w:szCs w:val="18"/>
          <w:lang w:eastAsia="ko-KR"/>
        </w:rPr>
        <w:t>𝐿</w:t>
      </w:r>
      <w:r w:rsidRPr="0036409B">
        <w:rPr>
          <w:rFonts w:ascii="Cambria Math" w:eastAsia="조선신명조" w:hAnsi="Cambria Math" w:cs="Cambria Math" w:hint="eastAsia"/>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예측</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 xml:space="preserve">시차 </w:t>
      </w:r>
      <w:r w:rsidRPr="0036409B">
        <w:rPr>
          <w:rFonts w:ascii="Cambria Math" w:eastAsia="조선신명조" w:hAnsi="Cambria Math" w:cs="Cambria Math"/>
          <w:iCs/>
          <w:color w:val="EE0000"/>
          <w:sz w:val="18"/>
          <w:szCs w:val="18"/>
          <w:lang w:eastAsia="ko-KR"/>
        </w:rPr>
        <w:t>𝐻</w:t>
      </w:r>
      <w:r w:rsidRPr="0036409B">
        <w:rPr>
          <w:rFonts w:ascii="Cambria Math" w:eastAsia="조선신명조" w:hAnsi="Cambria Math" w:cs="Cambria Math" w:hint="eastAsia"/>
          <w:iCs/>
          <w:color w:val="EE0000"/>
          <w:sz w:val="18"/>
          <w:szCs w:val="18"/>
          <w:lang w:eastAsia="ko-KR"/>
        </w:rPr>
        <w:t>)</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각</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시점의</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피처는</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환율</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자체</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교차환율</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주가, 거래량</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원자재</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거시</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리스크</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이벤트 및 감정</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지표로</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이루어진다</w:t>
      </w:r>
      <w:r w:rsidRPr="0036409B">
        <w:rPr>
          <w:rFonts w:ascii="조선신명조" w:eastAsia="조선신명조" w:hAnsi="맑은 고딕" w:cs="맑은 고딕"/>
          <w:iCs/>
          <w:color w:val="EE0000"/>
          <w:sz w:val="18"/>
          <w:szCs w:val="18"/>
          <w:lang w:eastAsia="ko-KR"/>
        </w:rPr>
        <w:t xml:space="preserve">. LSTM/GRU </w:t>
      </w:r>
      <w:r w:rsidRPr="0036409B">
        <w:rPr>
          <w:rFonts w:ascii="조선신명조" w:eastAsia="조선신명조" w:hAnsi="맑은 고딕" w:cs="맑은 고딕" w:hint="eastAsia"/>
          <w:iCs/>
          <w:color w:val="EE0000"/>
          <w:sz w:val="18"/>
          <w:szCs w:val="18"/>
          <w:lang w:eastAsia="ko-KR"/>
        </w:rPr>
        <w:t>스택</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뒤에</w:t>
      </w:r>
      <w:r w:rsidRPr="0036409B">
        <w:rPr>
          <w:rFonts w:ascii="조선신명조" w:eastAsia="조선신명조" w:hAnsi="맑은 고딕" w:cs="맑은 고딕"/>
          <w:iCs/>
          <w:color w:val="EE0000"/>
          <w:sz w:val="18"/>
          <w:szCs w:val="18"/>
          <w:lang w:eastAsia="ko-KR"/>
        </w:rPr>
        <w:t xml:space="preserve"> </w:t>
      </w:r>
      <w:proofErr w:type="spellStart"/>
      <w:r w:rsidRPr="0036409B">
        <w:rPr>
          <w:rFonts w:ascii="조선신명조" w:eastAsia="조선신명조" w:hAnsi="맑은 고딕" w:cs="맑은 고딕" w:hint="eastAsia"/>
          <w:iCs/>
          <w:color w:val="EE0000"/>
          <w:sz w:val="18"/>
          <w:szCs w:val="18"/>
          <w:lang w:eastAsia="ko-KR"/>
        </w:rPr>
        <w:t>드롭아웃과</w:t>
      </w:r>
      <w:proofErr w:type="spellEnd"/>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완전연결층을</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배치하고</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손실함수로</w:t>
      </w:r>
      <w:r w:rsidRPr="0036409B">
        <w:rPr>
          <w:rFonts w:ascii="조선신명조" w:eastAsia="조선신명조" w:hAnsi="맑은 고딕" w:cs="맑은 고딕"/>
          <w:iCs/>
          <w:color w:val="EE0000"/>
          <w:sz w:val="18"/>
          <w:szCs w:val="18"/>
          <w:lang w:eastAsia="ko-KR"/>
        </w:rPr>
        <w:t xml:space="preserve"> MAE </w:t>
      </w:r>
      <w:r w:rsidRPr="0036409B">
        <w:rPr>
          <w:rFonts w:ascii="조선신명조" w:eastAsia="조선신명조" w:hAnsi="맑은 고딕" w:cs="맑은 고딕" w:hint="eastAsia"/>
          <w:iCs/>
          <w:color w:val="EE0000"/>
          <w:sz w:val="18"/>
          <w:szCs w:val="18"/>
          <w:lang w:eastAsia="ko-KR"/>
        </w:rPr>
        <w:t>또는</w:t>
      </w:r>
      <w:r w:rsidRPr="0036409B">
        <w:rPr>
          <w:rFonts w:ascii="조선신명조" w:eastAsia="조선신명조" w:hAnsi="맑은 고딕" w:cs="맑은 고딕"/>
          <w:iCs/>
          <w:color w:val="EE0000"/>
          <w:sz w:val="18"/>
          <w:szCs w:val="18"/>
          <w:lang w:eastAsia="ko-KR"/>
        </w:rPr>
        <w:t xml:space="preserve"> Huber(</w:t>
      </w:r>
      <w:proofErr w:type="spellStart"/>
      <w:r w:rsidRPr="0036409B">
        <w:rPr>
          <w:rFonts w:ascii="조선신명조" w:eastAsia="조선신명조" w:hAnsi="맑은 고딕" w:cs="맑은 고딕" w:hint="eastAsia"/>
          <w:iCs/>
          <w:color w:val="EE0000"/>
          <w:sz w:val="18"/>
          <w:szCs w:val="18"/>
          <w:lang w:eastAsia="ko-KR"/>
        </w:rPr>
        <w:t>극단값</w:t>
      </w:r>
      <w:proofErr w:type="spellEnd"/>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강건화</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최적화는</w:t>
      </w:r>
      <w:r w:rsidRPr="0036409B">
        <w:rPr>
          <w:rFonts w:ascii="조선신명조" w:eastAsia="조선신명조" w:hAnsi="맑은 고딕" w:cs="맑은 고딕"/>
          <w:iCs/>
          <w:color w:val="EE0000"/>
          <w:sz w:val="18"/>
          <w:szCs w:val="18"/>
          <w:lang w:eastAsia="ko-KR"/>
        </w:rPr>
        <w:t xml:space="preserve"> Adam</w:t>
      </w:r>
      <w:r w:rsidRPr="0036409B">
        <w:rPr>
          <w:rFonts w:ascii="조선신명조" w:eastAsia="조선신명조" w:hAnsi="맑은 고딕" w:cs="맑은 고딕" w:hint="eastAsia"/>
          <w:iCs/>
          <w:color w:val="EE0000"/>
          <w:sz w:val="18"/>
          <w:szCs w:val="18"/>
          <w:lang w:eastAsia="ko-KR"/>
        </w:rPr>
        <w:t>을</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사용한다</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조기종료와</w:t>
      </w:r>
      <w:r w:rsidRPr="0036409B">
        <w:rPr>
          <w:rFonts w:ascii="조선신명조" w:eastAsia="조선신명조" w:hAnsi="맑은 고딕" w:cs="맑은 고딕"/>
          <w:iCs/>
          <w:color w:val="EE0000"/>
          <w:sz w:val="18"/>
          <w:szCs w:val="18"/>
          <w:lang w:eastAsia="ko-KR"/>
        </w:rPr>
        <w:t xml:space="preserve"> </w:t>
      </w:r>
      <w:proofErr w:type="spellStart"/>
      <w:r w:rsidRPr="0036409B">
        <w:rPr>
          <w:rFonts w:ascii="조선신명조" w:eastAsia="조선신명조" w:hAnsi="맑은 고딕" w:cs="맑은 고딕" w:hint="eastAsia"/>
          <w:iCs/>
          <w:color w:val="EE0000"/>
          <w:sz w:val="18"/>
          <w:szCs w:val="18"/>
          <w:lang w:eastAsia="ko-KR"/>
        </w:rPr>
        <w:t>러닝레이트</w:t>
      </w:r>
      <w:proofErr w:type="spellEnd"/>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감쇠를</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적용하고</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시계열</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Walk Forward</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검증으로</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일반화</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성능을</w:t>
      </w:r>
      <w:r w:rsidRPr="0036409B">
        <w:rPr>
          <w:rFonts w:ascii="조선신명조" w:eastAsia="조선신명조" w:hAnsi="맑은 고딕" w:cs="맑은 고딕"/>
          <w:iCs/>
          <w:color w:val="EE0000"/>
          <w:sz w:val="18"/>
          <w:szCs w:val="18"/>
          <w:lang w:eastAsia="ko-KR"/>
        </w:rPr>
        <w:t xml:space="preserve"> </w:t>
      </w:r>
      <w:r w:rsidRPr="0036409B">
        <w:rPr>
          <w:rFonts w:ascii="조선신명조" w:eastAsia="조선신명조" w:hAnsi="맑은 고딕" w:cs="맑은 고딕" w:hint="eastAsia"/>
          <w:iCs/>
          <w:color w:val="EE0000"/>
          <w:sz w:val="18"/>
          <w:szCs w:val="18"/>
          <w:lang w:eastAsia="ko-KR"/>
        </w:rPr>
        <w:t>평가한다</w:t>
      </w:r>
      <w:r w:rsidRPr="0036409B">
        <w:rPr>
          <w:rFonts w:ascii="조선신명조" w:eastAsia="조선신명조" w:hAnsi="맑은 고딕" w:cs="맑은 고딕"/>
          <w:iCs/>
          <w:color w:val="EE0000"/>
          <w:sz w:val="18"/>
          <w:szCs w:val="18"/>
          <w:lang w:eastAsia="ko-KR"/>
        </w:rPr>
        <w:t>.</w:t>
      </w:r>
    </w:p>
    <w:p w14:paraId="041A8932" w14:textId="77777777" w:rsidR="004E29C6" w:rsidRDefault="004E29C6" w:rsidP="004E29C6">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751707">
        <w:rPr>
          <w:rFonts w:ascii="조선신명조" w:eastAsia="조선신명조" w:hAnsi="맑은 고딕" w:cs="맑은 고딕"/>
          <w:sz w:val="18"/>
          <w:szCs w:val="18"/>
          <w:lang w:eastAsia="ko-KR"/>
        </w:rPr>
        <w:t>따라서 본 연구는 뉴스 요약 및 댓글 감정 점수와 같은 비정형 텍스트 기반 심리 변수를 포함한 시계열 데이터를 CNN-LSTM과 CNN-GRU 모델에 적용하였다. 이로써 CNN이 시장 심리의 국소적 변동을 효과적으로 포착하고, RNN 계열이 이를 시간 축에서 장기적 흐름으로 연결함으로써, 원/달러 환율 예측의 정밀도를 한층 높일 수 있을 것으로 기대된다.</w:t>
      </w:r>
    </w:p>
    <w:p w14:paraId="1907EF00" w14:textId="50B9A8D8" w:rsidR="00036AFB" w:rsidRDefault="00036AFB" w:rsidP="004E29C6">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036AFB">
        <w:rPr>
          <w:rFonts w:ascii="조선신명조" w:eastAsia="조선신명조" w:hAnsi="맑은 고딕" w:cs="맑은 고딕"/>
          <w:sz w:val="18"/>
          <w:szCs w:val="18"/>
          <w:lang w:eastAsia="ko-KR"/>
        </w:rPr>
        <w:t>본 연구는 환율의 단기 예측력을 비교</w:t>
      </w:r>
      <w:r>
        <w:rPr>
          <w:rFonts w:ascii="조선신명조" w:eastAsia="조선신명조" w:hAnsi="맑은 고딕" w:cs="맑은 고딕" w:hint="eastAsia"/>
          <w:sz w:val="18"/>
          <w:szCs w:val="18"/>
          <w:lang w:eastAsia="ko-KR"/>
        </w:rPr>
        <w:t xml:space="preserve"> 및 </w:t>
      </w:r>
      <w:r w:rsidRPr="00036AFB">
        <w:rPr>
          <w:rFonts w:ascii="조선신명조" w:eastAsia="조선신명조" w:hAnsi="맑은 고딕" w:cs="맑은 고딕"/>
          <w:sz w:val="18"/>
          <w:szCs w:val="18"/>
          <w:lang w:eastAsia="ko-KR"/>
        </w:rPr>
        <w:t xml:space="preserve">평가하기 위해 순환신경망(RNN) 계열의 단일 모형(LSTM, GRU)과 </w:t>
      </w:r>
      <w:proofErr w:type="spellStart"/>
      <w:r w:rsidRPr="00036AFB">
        <w:rPr>
          <w:rFonts w:ascii="조선신명조" w:eastAsia="조선신명조" w:hAnsi="맑은 고딕" w:cs="맑은 고딕"/>
          <w:sz w:val="18"/>
          <w:szCs w:val="18"/>
          <w:lang w:eastAsia="ko-KR"/>
        </w:rPr>
        <w:t>합성곱</w:t>
      </w:r>
      <w:proofErr w:type="spellEnd"/>
      <w:r w:rsidRPr="00036AFB">
        <w:rPr>
          <w:rFonts w:ascii="조선신명조" w:eastAsia="조선신명조" w:hAnsi="맑은 고딕" w:cs="맑은 고딕"/>
          <w:sz w:val="18"/>
          <w:szCs w:val="18"/>
          <w:lang w:eastAsia="ko-KR"/>
        </w:rPr>
        <w:t>–</w:t>
      </w:r>
      <w:r w:rsidRPr="00036AFB">
        <w:rPr>
          <w:rFonts w:ascii="조선신명조" w:eastAsia="조선신명조" w:hAnsi="맑은 고딕" w:cs="맑은 고딕"/>
          <w:sz w:val="18"/>
          <w:szCs w:val="18"/>
          <w:lang w:eastAsia="ko-KR"/>
        </w:rPr>
        <w:t>순환 하이브리드 모형(CNN-LSTM, CNN-GRU)을 병렬적으로 구축하였다. 최근 외환시장은 거시</w:t>
      </w:r>
      <w:r>
        <w:rPr>
          <w:rFonts w:ascii="조선신명조" w:eastAsia="조선신명조" w:hAnsi="맑은 고딕" w:cs="맑은 고딕" w:hint="eastAsia"/>
          <w:sz w:val="18"/>
          <w:szCs w:val="18"/>
          <w:lang w:eastAsia="ko-KR"/>
        </w:rPr>
        <w:t xml:space="preserve">, </w:t>
      </w:r>
      <w:r w:rsidRPr="00036AFB">
        <w:rPr>
          <w:rFonts w:ascii="조선신명조" w:eastAsia="조선신명조" w:hAnsi="맑은 고딕" w:cs="맑은 고딕"/>
          <w:sz w:val="18"/>
          <w:szCs w:val="18"/>
          <w:lang w:eastAsia="ko-KR"/>
        </w:rPr>
        <w:t>금융</w:t>
      </w:r>
      <w:r>
        <w:rPr>
          <w:rFonts w:ascii="조선신명조" w:eastAsia="조선신명조" w:hAnsi="맑은 고딕" w:cs="맑은 고딕" w:hint="eastAsia"/>
          <w:sz w:val="18"/>
          <w:szCs w:val="18"/>
          <w:lang w:eastAsia="ko-KR"/>
        </w:rPr>
        <w:t xml:space="preserve">, </w:t>
      </w:r>
      <w:r w:rsidRPr="00036AFB">
        <w:rPr>
          <w:rFonts w:ascii="조선신명조" w:eastAsia="조선신명조" w:hAnsi="맑은 고딕" w:cs="맑은 고딕"/>
          <w:sz w:val="18"/>
          <w:szCs w:val="18"/>
          <w:lang w:eastAsia="ko-KR"/>
        </w:rPr>
        <w:t>원자재</w:t>
      </w:r>
      <w:r>
        <w:rPr>
          <w:rFonts w:ascii="조선신명조" w:eastAsia="조선신명조" w:hAnsi="맑은 고딕" w:cs="맑은 고딕" w:hint="eastAsia"/>
          <w:sz w:val="18"/>
          <w:szCs w:val="18"/>
          <w:lang w:eastAsia="ko-KR"/>
        </w:rPr>
        <w:t xml:space="preserve">, </w:t>
      </w:r>
      <w:r w:rsidRPr="00036AFB">
        <w:rPr>
          <w:rFonts w:ascii="조선신명조" w:eastAsia="조선신명조" w:hAnsi="맑은 고딕" w:cs="맑은 고딕"/>
          <w:sz w:val="18"/>
          <w:szCs w:val="18"/>
          <w:lang w:eastAsia="ko-KR"/>
        </w:rPr>
        <w:t>이벤트</w:t>
      </w:r>
      <w:r>
        <w:rPr>
          <w:rFonts w:ascii="조선신명조" w:eastAsia="조선신명조" w:hAnsi="맑은 고딕" w:cs="맑은 고딕" w:hint="eastAsia"/>
          <w:sz w:val="18"/>
          <w:szCs w:val="18"/>
          <w:lang w:eastAsia="ko-KR"/>
        </w:rPr>
        <w:t xml:space="preserve">, </w:t>
      </w:r>
      <w:r w:rsidRPr="00036AFB">
        <w:rPr>
          <w:rFonts w:ascii="조선신명조" w:eastAsia="조선신명조" w:hAnsi="맑은 고딕" w:cs="맑은 고딕"/>
          <w:sz w:val="18"/>
          <w:szCs w:val="18"/>
          <w:lang w:eastAsia="ko-KR"/>
        </w:rPr>
        <w:t xml:space="preserve">감정 등 이질적 신호가 동시적으로 상호작용하는 복합계로서, </w:t>
      </w:r>
      <w:r>
        <w:rPr>
          <w:rFonts w:ascii="조선신명조" w:eastAsia="조선신명조" w:hAnsi="맑은 고딕" w:cs="맑은 고딕" w:hint="eastAsia"/>
          <w:sz w:val="18"/>
          <w:szCs w:val="18"/>
          <w:lang w:eastAsia="ko-KR"/>
        </w:rPr>
        <w:t>저차원의 선형적</w:t>
      </w:r>
      <w:r w:rsidRPr="00036AFB">
        <w:rPr>
          <w:rFonts w:ascii="조선신명조" w:eastAsia="조선신명조" w:hAnsi="맑은 고딕" w:cs="맑은 고딕"/>
          <w:sz w:val="18"/>
          <w:szCs w:val="18"/>
          <w:lang w:eastAsia="ko-KR"/>
        </w:rPr>
        <w:t xml:space="preserve"> 상호작용을 가정하는 통계 모형만으로는 비정형적 동학을 포착하기 어렵다. 이에 따</w:t>
      </w:r>
      <w:r w:rsidRPr="00735DC7">
        <w:rPr>
          <w:rFonts w:ascii="조선신명조" w:eastAsia="조선신명조" w:hAnsi="맑은 고딕" w:cs="맑은 고딕"/>
          <w:sz w:val="18"/>
          <w:szCs w:val="18"/>
          <w:lang w:eastAsia="ko-KR"/>
        </w:rPr>
        <w:t>라, 장기 의존성과 국소 패턴을 동시에</w:t>
      </w:r>
      <w:r w:rsidRPr="00036AFB">
        <w:rPr>
          <w:rFonts w:ascii="조선신명조" w:eastAsia="조선신명조" w:hAnsi="맑은 고딕" w:cs="맑은 고딕"/>
          <w:sz w:val="18"/>
          <w:szCs w:val="18"/>
          <w:lang w:eastAsia="ko-KR"/>
        </w:rPr>
        <w:t xml:space="preserve"> 학습하는 딥러닝 아키텍처가 시계열 예측의 주된 대안으로 부상하고 있다.</w:t>
      </w:r>
    </w:p>
    <w:p w14:paraId="28E81E39" w14:textId="77777777" w:rsidR="00190764" w:rsidRDefault="00190764" w:rsidP="00190764">
      <w:pPr>
        <w:pStyle w:val="a4"/>
        <w:pBdr>
          <w:top w:val="nil"/>
          <w:left w:val="nil"/>
          <w:bottom w:val="nil"/>
          <w:right w:val="nil"/>
          <w:between w:val="nil"/>
        </w:pBdr>
        <w:spacing w:before="53" w:line="252" w:lineRule="auto"/>
        <w:ind w:left="540" w:firstLine="0"/>
        <w:jc w:val="both"/>
        <w:rPr>
          <w:rFonts w:ascii="조선신명조" w:eastAsia="조선신명조" w:hAnsi="맑은 고딕" w:cs="맑은 고딕"/>
          <w:sz w:val="18"/>
          <w:szCs w:val="18"/>
          <w:lang w:eastAsia="ko-KR"/>
        </w:rPr>
      </w:pPr>
    </w:p>
    <w:p w14:paraId="761EB6CD" w14:textId="0BA20B79" w:rsidR="00190764" w:rsidRPr="00190764" w:rsidRDefault="00E625DF" w:rsidP="00190764">
      <w:pPr>
        <w:pStyle w:val="a4"/>
        <w:numPr>
          <w:ilvl w:val="0"/>
          <w:numId w:val="20"/>
        </w:numPr>
        <w:pBdr>
          <w:top w:val="nil"/>
          <w:left w:val="nil"/>
          <w:bottom w:val="nil"/>
          <w:right w:val="nil"/>
          <w:between w:val="nil"/>
        </w:pBdr>
        <w:spacing w:before="53" w:line="252" w:lineRule="auto"/>
        <w:jc w:val="both"/>
        <w:rPr>
          <w:rFonts w:ascii="조선신명조" w:eastAsia="조선신명조" w:hAnsi="맑은 고딕" w:cs="맑은 고딕"/>
          <w:sz w:val="18"/>
          <w:szCs w:val="18"/>
          <w:lang w:eastAsia="ko-KR"/>
        </w:rPr>
      </w:pPr>
      <w:r>
        <w:rPr>
          <w:rFonts w:ascii="조선신명조" w:eastAsia="조선신명조" w:hAnsi="맑은 고딕" w:cs="맑은 고딕" w:hint="eastAsia"/>
          <w:sz w:val="18"/>
          <w:szCs w:val="18"/>
          <w:lang w:eastAsia="ko-KR"/>
        </w:rPr>
        <w:t>하이브리</w:t>
      </w:r>
      <w:r w:rsidR="00FC06AC">
        <w:rPr>
          <w:rFonts w:ascii="조선신명조" w:eastAsia="조선신명조" w:hAnsi="맑은 고딕" w:cs="맑은 고딕" w:hint="eastAsia"/>
          <w:sz w:val="18"/>
          <w:szCs w:val="18"/>
          <w:lang w:eastAsia="ko-KR"/>
        </w:rPr>
        <w:t>드</w:t>
      </w:r>
      <w:r>
        <w:rPr>
          <w:rFonts w:ascii="조선신명조" w:eastAsia="조선신명조" w:hAnsi="맑은 고딕" w:cs="맑은 고딕" w:hint="eastAsia"/>
          <w:sz w:val="18"/>
          <w:szCs w:val="18"/>
          <w:lang w:eastAsia="ko-KR"/>
        </w:rPr>
        <w:t xml:space="preserve"> 모형: CNN-LSTM, CNN-GRU</w:t>
      </w:r>
    </w:p>
    <w:p w14:paraId="7A9EB921" w14:textId="2AB6A891" w:rsidR="00E625DF" w:rsidRDefault="00AD1B39" w:rsidP="00E625DF">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r w:rsidRPr="00AD1B39">
        <w:rPr>
          <w:rFonts w:ascii="조선신명조" w:eastAsia="조선신명조" w:hAnsi="맑은 고딕" w:cs="맑은 고딕" w:hint="eastAsia"/>
          <w:sz w:val="18"/>
          <w:szCs w:val="18"/>
          <w:lang w:eastAsia="ko-KR"/>
        </w:rPr>
        <w:t>딥러닝</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기반</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시계열은</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최근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국소</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필터링</w:t>
      </w:r>
      <w:r w:rsidRPr="00AD1B39">
        <w:rPr>
          <w:rFonts w:ascii="조선신명조" w:eastAsia="조선신명조" w:hAnsi="맑은 고딕" w:cs="맑은 고딕"/>
          <w:sz w:val="18"/>
          <w:szCs w:val="18"/>
          <w:lang w:eastAsia="ko-KR"/>
        </w:rPr>
        <w:t>(CNN)</w:t>
      </w:r>
      <w:r w:rsidRPr="00AD1B39">
        <w:rPr>
          <w:rFonts w:ascii="조선신명조" w:eastAsia="조선신명조" w:hAnsi="맑은 고딕" w:cs="맑은 고딕" w:hint="eastAsia"/>
          <w:sz w:val="18"/>
          <w:szCs w:val="18"/>
          <w:lang w:eastAsia="ko-KR"/>
        </w:rPr>
        <w:t>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장기</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의존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학습</w:t>
      </w:r>
      <w:r w:rsidRPr="00AD1B39">
        <w:rPr>
          <w:rFonts w:ascii="조선신명조" w:eastAsia="조선신명조" w:hAnsi="맑은 고딕" w:cs="맑은 고딕"/>
          <w:sz w:val="18"/>
          <w:szCs w:val="18"/>
          <w:lang w:eastAsia="ko-KR"/>
        </w:rPr>
        <w:t>(RNN)</w:t>
      </w:r>
      <w:r w:rsidR="00D8361E">
        <w:rPr>
          <w:rFonts w:ascii="조선신명조" w:eastAsia="조선신명조" w:hAnsi="맑은 고딕" w:cs="맑은 고딕" w:hint="eastAsia"/>
          <w:sz w:val="18"/>
          <w:szCs w:val="18"/>
          <w:lang w:eastAsia="ko-KR"/>
        </w:rPr>
        <w:t>을</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결합하는</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하이브리드로</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진화하고</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있다</w:t>
      </w:r>
      <w:r w:rsidRPr="00AD1B39">
        <w:rPr>
          <w:rFonts w:ascii="조선신명조" w:eastAsia="조선신명조" w:hAnsi="맑은 고딕" w:cs="맑은 고딕"/>
          <w:sz w:val="18"/>
          <w:szCs w:val="18"/>
          <w:lang w:eastAsia="ko-KR"/>
        </w:rPr>
        <w:t>. CNN-LSTM/GRU</w:t>
      </w:r>
      <w:r w:rsidRPr="00AD1B39">
        <w:rPr>
          <w:rFonts w:ascii="조선신명조" w:eastAsia="조선신명조" w:hAnsi="맑은 고딕" w:cs="맑은 고딕" w:hint="eastAsia"/>
          <w:sz w:val="18"/>
          <w:szCs w:val="18"/>
          <w:lang w:eastAsia="ko-KR"/>
        </w:rPr>
        <w:t>는</w:t>
      </w:r>
      <w:r w:rsidRPr="00AD1B39">
        <w:rPr>
          <w:rFonts w:ascii="조선신명조" w:eastAsia="조선신명조" w:hAnsi="맑은 고딕" w:cs="맑은 고딕"/>
          <w:sz w:val="18"/>
          <w:szCs w:val="18"/>
          <w:lang w:eastAsia="ko-KR"/>
        </w:rPr>
        <w:t xml:space="preserve"> 1D </w:t>
      </w:r>
      <w:proofErr w:type="spellStart"/>
      <w:r w:rsidRPr="00AD1B39">
        <w:rPr>
          <w:rFonts w:ascii="조선신명조" w:eastAsia="조선신명조" w:hAnsi="맑은 고딕" w:cs="맑은 고딕" w:hint="eastAsia"/>
          <w:sz w:val="18"/>
          <w:szCs w:val="18"/>
          <w:lang w:eastAsia="ko-KR"/>
        </w:rPr>
        <w:t>합성곱을</w:t>
      </w:r>
      <w:proofErr w:type="spellEnd"/>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통해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시계열의</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단주기</w:t>
      </w:r>
      <w:r w:rsidR="00D8361E">
        <w:rPr>
          <w:rFonts w:ascii="조선신명조" w:eastAsia="조선신명조" w:hAnsi="맑은 고딕" w:cs="맑은 고딕" w:hint="eastAsia"/>
          <w:sz w:val="18"/>
          <w:szCs w:val="18"/>
          <w:lang w:eastAsia="ko-KR"/>
        </w:rPr>
        <w:t xml:space="preserve"> 및 </w:t>
      </w:r>
      <w:r w:rsidRPr="00AD1B39">
        <w:rPr>
          <w:rFonts w:ascii="조선신명조" w:eastAsia="조선신명조" w:hAnsi="맑은 고딕" w:cs="맑은 고딕" w:hint="eastAsia"/>
          <w:sz w:val="18"/>
          <w:szCs w:val="18"/>
          <w:lang w:eastAsia="ko-KR"/>
        </w:rPr>
        <w:t>국소적</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급등락</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스파이크</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군집</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변동</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등</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미시</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패턴을</w:t>
      </w:r>
      <w:r w:rsidRPr="00AD1B39">
        <w:rPr>
          <w:rFonts w:ascii="조선신명조" w:eastAsia="조선신명조" w:hAnsi="맑은 고딕" w:cs="맑은 고딕"/>
          <w:sz w:val="18"/>
          <w:szCs w:val="18"/>
          <w:lang w:eastAsia="ko-KR"/>
        </w:rPr>
        <w:t xml:space="preserve"> </w:t>
      </w:r>
      <w:proofErr w:type="spellStart"/>
      <w:r w:rsidRPr="00AD1B39">
        <w:rPr>
          <w:rFonts w:ascii="조선신명조" w:eastAsia="조선신명조" w:hAnsi="맑은 고딕" w:cs="맑은 고딕" w:hint="eastAsia"/>
          <w:sz w:val="18"/>
          <w:szCs w:val="18"/>
          <w:lang w:eastAsia="ko-KR"/>
        </w:rPr>
        <w:t>전처리</w:t>
      </w:r>
      <w:proofErr w:type="spellEnd"/>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단계에서</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추출하고</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그</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고수준</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특징</w:t>
      </w:r>
      <w:r w:rsidRPr="00AD1B39">
        <w:rPr>
          <w:rFonts w:ascii="조선신명조" w:eastAsia="조선신명조" w:hAnsi="맑은 고딕" w:cs="맑은 고딕"/>
          <w:sz w:val="18"/>
          <w:szCs w:val="18"/>
          <w:lang w:eastAsia="ko-KR"/>
        </w:rPr>
        <w:t xml:space="preserve"> </w:t>
      </w:r>
      <w:proofErr w:type="spellStart"/>
      <w:r w:rsidRPr="00AD1B39">
        <w:rPr>
          <w:rFonts w:ascii="조선신명조" w:eastAsia="조선신명조" w:hAnsi="맑은 고딕" w:cs="맑은 고딕" w:hint="eastAsia"/>
          <w:sz w:val="18"/>
          <w:szCs w:val="18"/>
          <w:lang w:eastAsia="ko-KR"/>
        </w:rPr>
        <w:t>맵을</w:t>
      </w:r>
      <w:proofErr w:type="spellEnd"/>
      <w:r w:rsidRPr="00AD1B39">
        <w:rPr>
          <w:rFonts w:ascii="조선신명조" w:eastAsia="조선신명조" w:hAnsi="맑은 고딕" w:cs="맑은 고딕"/>
          <w:sz w:val="18"/>
          <w:szCs w:val="18"/>
          <w:lang w:eastAsia="ko-KR"/>
        </w:rPr>
        <w:t xml:space="preserve"> LSTM </w:t>
      </w:r>
      <w:r w:rsidRPr="00AD1B39">
        <w:rPr>
          <w:rFonts w:ascii="조선신명조" w:eastAsia="조선신명조" w:hAnsi="맑은 고딕" w:cs="맑은 고딕" w:hint="eastAsia"/>
          <w:sz w:val="18"/>
          <w:szCs w:val="18"/>
          <w:lang w:eastAsia="ko-KR"/>
        </w:rPr>
        <w:t>혹은</w:t>
      </w:r>
      <w:r w:rsidRPr="00AD1B39">
        <w:rPr>
          <w:rFonts w:ascii="조선신명조" w:eastAsia="조선신명조" w:hAnsi="맑은 고딕" w:cs="맑은 고딕"/>
          <w:sz w:val="18"/>
          <w:szCs w:val="18"/>
          <w:lang w:eastAsia="ko-KR"/>
        </w:rPr>
        <w:t xml:space="preserve"> GRU</w:t>
      </w:r>
      <w:r w:rsidRPr="00AD1B39">
        <w:rPr>
          <w:rFonts w:ascii="조선신명조" w:eastAsia="조선신명조" w:hAnsi="맑은 고딕" w:cs="맑은 고딕" w:hint="eastAsia"/>
          <w:sz w:val="18"/>
          <w:szCs w:val="18"/>
          <w:lang w:eastAsia="ko-KR"/>
        </w:rPr>
        <w:t>에</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전달하여</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중장기</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흐름을</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학습한다</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구조는</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잡음이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많은</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고차원</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입력에서</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표현</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효율성을</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높이고</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장주기</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신호의</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단절</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없는</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전파를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돕는다</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금융</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예측에서</w:t>
      </w:r>
      <w:r w:rsidRPr="00AD1B39">
        <w:rPr>
          <w:rFonts w:ascii="조선신명조" w:eastAsia="조선신명조" w:hAnsi="맑은 고딕" w:cs="맑은 고딕"/>
          <w:sz w:val="18"/>
          <w:szCs w:val="18"/>
          <w:lang w:eastAsia="ko-KR"/>
        </w:rPr>
        <w:t xml:space="preserve"> CNN-LSTM</w:t>
      </w:r>
      <w:r w:rsidRPr="00AD1B39">
        <w:rPr>
          <w:rFonts w:ascii="조선신명조" w:eastAsia="조선신명조" w:hAnsi="맑은 고딕" w:cs="맑은 고딕" w:hint="eastAsia"/>
          <w:sz w:val="18"/>
          <w:szCs w:val="18"/>
          <w:lang w:eastAsia="ko-KR"/>
        </w:rPr>
        <w:t>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단일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구조를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능가한다는</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증거가</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보고되어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있으며</w:t>
      </w:r>
      <w:r>
        <w:rPr>
          <w:rFonts w:ascii="조선신명조" w:eastAsia="조선신명조" w:hAnsi="맑은 고딕" w:cs="맑은 고딕" w:hint="eastAsia"/>
          <w:sz w:val="18"/>
          <w:szCs w:val="18"/>
          <w:lang w:eastAsia="ko-KR"/>
        </w:rPr>
        <w:t xml:space="preserve"> [33], </w:t>
      </w:r>
      <w:r w:rsidRPr="00AD1B39">
        <w:rPr>
          <w:rFonts w:ascii="조선신명조" w:eastAsia="조선신명조" w:hAnsi="맑은 고딕" w:cs="맑은 고딕" w:hint="eastAsia"/>
          <w:sz w:val="18"/>
          <w:szCs w:val="18"/>
          <w:lang w:eastAsia="ko-KR"/>
        </w:rPr>
        <w:t>투자자</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심리를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포함할</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때</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추가적</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개선이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관찰된다</w:t>
      </w:r>
      <w:r>
        <w:rPr>
          <w:rFonts w:ascii="조선신명조" w:eastAsia="조선신명조" w:hAnsi="맑은 고딕" w:cs="맑은 고딕" w:hint="eastAsia"/>
          <w:sz w:val="18"/>
          <w:szCs w:val="18"/>
          <w:lang w:eastAsia="ko-KR"/>
        </w:rPr>
        <w:t xml:space="preserve"> [11].</w:t>
      </w:r>
    </w:p>
    <w:p w14:paraId="4532F7F4" w14:textId="175EEE9F" w:rsidR="00BB46EC" w:rsidRPr="00D30F27" w:rsidRDefault="00D30F27" w:rsidP="00E625DF">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color w:val="EE0000"/>
          <w:sz w:val="18"/>
          <w:szCs w:val="18"/>
          <w:lang w:eastAsia="ko-KR"/>
        </w:rPr>
      </w:pPr>
      <w:proofErr w:type="spellStart"/>
      <w:r w:rsidRPr="00D30F27">
        <w:rPr>
          <w:rFonts w:ascii="조선신명조" w:eastAsia="조선신명조" w:hAnsi="맑은 고딕" w:cs="맑은 고딕" w:hint="eastAsia"/>
          <w:color w:val="EE0000"/>
          <w:sz w:val="18"/>
          <w:szCs w:val="18"/>
          <w:lang w:eastAsia="ko-KR"/>
        </w:rPr>
        <w:t>합성곱</w:t>
      </w:r>
      <w:proofErr w:type="spellEnd"/>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블록</w:t>
      </w:r>
      <w:r w:rsidRPr="00D30F27">
        <w:rPr>
          <w:rFonts w:ascii="조선신명조" w:eastAsia="조선신명조" w:hAnsi="맑은 고딕" w:cs="맑은 고딕"/>
          <w:color w:val="EE0000"/>
          <w:sz w:val="18"/>
          <w:szCs w:val="18"/>
          <w:lang w:eastAsia="ko-KR"/>
        </w:rPr>
        <w:t>(1D Conv</w:t>
      </w:r>
      <w:r w:rsidRPr="00D30F27">
        <w:rPr>
          <w:rFonts w:ascii="조선신명조" w:eastAsia="조선신명조" w:hAnsi="맑은 고딕" w:cs="맑은 고딕"/>
          <w:color w:val="EE0000"/>
          <w:sz w:val="18"/>
          <w:szCs w:val="18"/>
          <w:lang w:eastAsia="ko-KR"/>
        </w:rPr>
        <w:t>–</w:t>
      </w:r>
      <w:proofErr w:type="spellStart"/>
      <w:r w:rsidRPr="00D30F27">
        <w:rPr>
          <w:rFonts w:ascii="조선신명조" w:eastAsia="조선신명조" w:hAnsi="맑은 고딕" w:cs="맑은 고딕"/>
          <w:color w:val="EE0000"/>
          <w:sz w:val="18"/>
          <w:szCs w:val="18"/>
          <w:lang w:eastAsia="ko-KR"/>
        </w:rPr>
        <w:t>ReLU</w:t>
      </w:r>
      <w:proofErr w:type="spellEnd"/>
      <w:r w:rsidRPr="00D30F27">
        <w:rPr>
          <w:rFonts w:ascii="조선신명조" w:eastAsia="조선신명조" w:hAnsi="맑은 고딕" w:cs="맑은 고딕"/>
          <w:color w:val="EE0000"/>
          <w:sz w:val="18"/>
          <w:szCs w:val="18"/>
          <w:lang w:eastAsia="ko-KR"/>
        </w:rPr>
        <w:t>–</w:t>
      </w:r>
      <w:proofErr w:type="spellStart"/>
      <w:r w:rsidRPr="00D30F27">
        <w:rPr>
          <w:rFonts w:ascii="조선신명조" w:eastAsia="조선신명조" w:hAnsi="맑은 고딕" w:cs="맑은 고딕"/>
          <w:color w:val="EE0000"/>
          <w:sz w:val="18"/>
          <w:szCs w:val="18"/>
          <w:lang w:eastAsia="ko-KR"/>
        </w:rPr>
        <w:t>BatchNorm</w:t>
      </w:r>
      <w:proofErr w:type="spellEnd"/>
      <w:r w:rsidRPr="00D30F27">
        <w:rPr>
          <w:rFonts w:ascii="조선신명조" w:eastAsia="조선신명조" w:hAnsi="맑은 고딕" w:cs="맑은 고딕"/>
          <w:color w:val="EE0000"/>
          <w:sz w:val="18"/>
          <w:szCs w:val="18"/>
          <w:lang w:eastAsia="ko-KR"/>
        </w:rPr>
        <w:t>–</w:t>
      </w:r>
      <w:proofErr w:type="spellStart"/>
      <w:r w:rsidRPr="00D30F27">
        <w:rPr>
          <w:rFonts w:ascii="조선신명조" w:eastAsia="조선신명조" w:hAnsi="맑은 고딕" w:cs="맑은 고딕"/>
          <w:color w:val="EE0000"/>
          <w:sz w:val="18"/>
          <w:szCs w:val="18"/>
          <w:lang w:eastAsia="ko-KR"/>
        </w:rPr>
        <w:t>MaxPool</w:t>
      </w:r>
      <w:proofErr w:type="spellEnd"/>
      <w:r w:rsidRPr="00D30F27">
        <w:rPr>
          <w:rFonts w:ascii="조선신명조" w:eastAsia="조선신명조" w:hAnsi="맑은 고딕" w:cs="맑은 고딕"/>
          <w:color w:val="EE0000"/>
          <w:sz w:val="18"/>
          <w:szCs w:val="18"/>
          <w:lang w:eastAsia="ko-KR"/>
        </w:rPr>
        <w:t>)</w:t>
      </w:r>
      <w:r w:rsidRPr="00D30F27">
        <w:rPr>
          <w:rFonts w:ascii="조선신명조" w:eastAsia="조선신명조" w:hAnsi="맑은 고딕" w:cs="맑은 고딕" w:hint="eastAsia"/>
          <w:color w:val="EE0000"/>
          <w:sz w:val="18"/>
          <w:szCs w:val="18"/>
          <w:lang w:eastAsia="ko-KR"/>
        </w:rPr>
        <w:t>을</w:t>
      </w:r>
      <w:r w:rsidRPr="00D30F27">
        <w:rPr>
          <w:rFonts w:ascii="조선신명조" w:eastAsia="조선신명조" w:hAnsi="맑은 고딕" w:cs="맑은 고딕"/>
          <w:color w:val="EE0000"/>
          <w:sz w:val="18"/>
          <w:szCs w:val="18"/>
          <w:lang w:eastAsia="ko-KR"/>
        </w:rPr>
        <w:t xml:space="preserve"> 1</w:t>
      </w:r>
      <w:r w:rsidRPr="00D30F27">
        <w:rPr>
          <w:rFonts w:ascii="조선신명조" w:eastAsia="조선신명조" w:hAnsi="맑은 고딕" w:cs="맑은 고딕"/>
          <w:color w:val="EE0000"/>
          <w:sz w:val="18"/>
          <w:szCs w:val="18"/>
          <w:lang w:eastAsia="ko-KR"/>
        </w:rPr>
        <w:t>–</w:t>
      </w:r>
      <w:r w:rsidRPr="00D30F27">
        <w:rPr>
          <w:rFonts w:ascii="조선신명조" w:eastAsia="조선신명조" w:hAnsi="맑은 고딕" w:cs="맑은 고딕"/>
          <w:color w:val="EE0000"/>
          <w:sz w:val="18"/>
          <w:szCs w:val="18"/>
          <w:lang w:eastAsia="ko-KR"/>
        </w:rPr>
        <w:t>2</w:t>
      </w:r>
      <w:r w:rsidRPr="00D30F27">
        <w:rPr>
          <w:rFonts w:ascii="조선신명조" w:eastAsia="조선신명조" w:hAnsi="맑은 고딕" w:cs="맑은 고딕" w:hint="eastAsia"/>
          <w:color w:val="EE0000"/>
          <w:sz w:val="18"/>
          <w:szCs w:val="18"/>
          <w:lang w:eastAsia="ko-KR"/>
        </w:rPr>
        <w:t>회</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적용해</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다중</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스케일</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커널</w:t>
      </w:r>
      <w:r w:rsidRPr="00D30F27">
        <w:rPr>
          <w:rFonts w:ascii="조선신명조" w:eastAsia="조선신명조" w:hAnsi="맑은 고딕" w:cs="맑은 고딕"/>
          <w:color w:val="EE0000"/>
          <w:sz w:val="18"/>
          <w:szCs w:val="18"/>
          <w:lang w:eastAsia="ko-KR"/>
        </w:rPr>
        <w:t>(</w:t>
      </w:r>
      <w:r w:rsidRPr="00D30F27">
        <w:rPr>
          <w:rFonts w:ascii="조선신명조" w:eastAsia="조선신명조" w:hAnsi="맑은 고딕" w:cs="맑은 고딕" w:hint="eastAsia"/>
          <w:color w:val="EE0000"/>
          <w:sz w:val="18"/>
          <w:szCs w:val="18"/>
          <w:lang w:eastAsia="ko-KR"/>
        </w:rPr>
        <w:t>예</w:t>
      </w:r>
      <w:r w:rsidRPr="00D30F27">
        <w:rPr>
          <w:rFonts w:ascii="조선신명조" w:eastAsia="조선신명조" w:hAnsi="맑은 고딕" w:cs="맑은 고딕"/>
          <w:color w:val="EE0000"/>
          <w:sz w:val="18"/>
          <w:szCs w:val="18"/>
          <w:lang w:eastAsia="ko-KR"/>
        </w:rPr>
        <w:t>: 3</w:t>
      </w:r>
      <w:r w:rsidRPr="00D30F27">
        <w:rPr>
          <w:rFonts w:ascii="조선신명조" w:eastAsia="조선신명조" w:hAnsi="맑은 고딕" w:cs="맑은 고딕"/>
          <w:color w:val="EE0000"/>
          <w:sz w:val="18"/>
          <w:szCs w:val="18"/>
          <w:lang w:eastAsia="ko-KR"/>
        </w:rPr>
        <w:t>·</w:t>
      </w:r>
      <w:r w:rsidRPr="00D30F27">
        <w:rPr>
          <w:rFonts w:ascii="조선신명조" w:eastAsia="조선신명조" w:hAnsi="맑은 고딕" w:cs="맑은 고딕"/>
          <w:color w:val="EE0000"/>
          <w:sz w:val="18"/>
          <w:szCs w:val="18"/>
          <w:lang w:eastAsia="ko-KR"/>
        </w:rPr>
        <w:t>5</w:t>
      </w:r>
      <w:r w:rsidRPr="00D30F27">
        <w:rPr>
          <w:rFonts w:ascii="조선신명조" w:eastAsia="조선신명조" w:hAnsi="맑은 고딕" w:cs="맑은 고딕"/>
          <w:color w:val="EE0000"/>
          <w:sz w:val="18"/>
          <w:szCs w:val="18"/>
          <w:lang w:eastAsia="ko-KR"/>
        </w:rPr>
        <w:t>·</w:t>
      </w:r>
      <w:r w:rsidRPr="00D30F27">
        <w:rPr>
          <w:rFonts w:ascii="조선신명조" w:eastAsia="조선신명조" w:hAnsi="맑은 고딕" w:cs="맑은 고딕"/>
          <w:color w:val="EE0000"/>
          <w:sz w:val="18"/>
          <w:szCs w:val="18"/>
          <w:lang w:eastAsia="ko-KR"/>
        </w:rPr>
        <w:t>7)</w:t>
      </w:r>
      <w:r w:rsidRPr="00D30F27">
        <w:rPr>
          <w:rFonts w:ascii="조선신명조" w:eastAsia="조선신명조" w:hAnsi="맑은 고딕" w:cs="맑은 고딕" w:hint="eastAsia"/>
          <w:color w:val="EE0000"/>
          <w:sz w:val="18"/>
          <w:szCs w:val="18"/>
          <w:lang w:eastAsia="ko-KR"/>
        </w:rPr>
        <w:t>로</w:t>
      </w:r>
      <w:r w:rsidRPr="00D30F27">
        <w:rPr>
          <w:rFonts w:ascii="조선신명조" w:eastAsia="조선신명조" w:hAnsi="맑은 고딕" w:cs="맑은 고딕"/>
          <w:color w:val="EE0000"/>
          <w:sz w:val="18"/>
          <w:szCs w:val="18"/>
          <w:lang w:eastAsia="ko-KR"/>
        </w:rPr>
        <w:t xml:space="preserve"> </w:t>
      </w:r>
      <w:proofErr w:type="spellStart"/>
      <w:r w:rsidRPr="00D30F27">
        <w:rPr>
          <w:rFonts w:ascii="조선신명조" w:eastAsia="조선신명조" w:hAnsi="맑은 고딕" w:cs="맑은 고딕" w:hint="eastAsia"/>
          <w:color w:val="EE0000"/>
          <w:sz w:val="18"/>
          <w:szCs w:val="18"/>
          <w:lang w:eastAsia="ko-KR"/>
        </w:rPr>
        <w:t>이상치·고주파</w:t>
      </w:r>
      <w:proofErr w:type="spellEnd"/>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잡음을</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완화한</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특징을</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구성하고</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이후</w:t>
      </w:r>
      <w:r w:rsidRPr="00D30F27">
        <w:rPr>
          <w:rFonts w:ascii="조선신명조" w:eastAsia="조선신명조" w:hAnsi="맑은 고딕" w:cs="맑은 고딕"/>
          <w:color w:val="EE0000"/>
          <w:sz w:val="18"/>
          <w:szCs w:val="18"/>
          <w:lang w:eastAsia="ko-KR"/>
        </w:rPr>
        <w:t xml:space="preserve"> LSTM/GRU</w:t>
      </w:r>
      <w:r w:rsidRPr="00D30F27">
        <w:rPr>
          <w:rFonts w:ascii="조선신명조" w:eastAsia="조선신명조" w:hAnsi="맑은 고딕" w:cs="맑은 고딕" w:hint="eastAsia"/>
          <w:color w:val="EE0000"/>
          <w:sz w:val="18"/>
          <w:szCs w:val="18"/>
          <w:lang w:eastAsia="ko-KR"/>
        </w:rPr>
        <w:t>로</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시계열</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의존을</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학습한다</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하이브리드의</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출력층과</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훈련</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체계</w:t>
      </w:r>
      <w:r w:rsidRPr="00D30F27">
        <w:rPr>
          <w:rFonts w:ascii="조선신명조" w:eastAsia="조선신명조" w:hAnsi="맑은 고딕" w:cs="맑은 고딕"/>
          <w:color w:val="EE0000"/>
          <w:sz w:val="18"/>
          <w:szCs w:val="18"/>
          <w:lang w:eastAsia="ko-KR"/>
        </w:rPr>
        <w:t>(</w:t>
      </w:r>
      <w:proofErr w:type="spellStart"/>
      <w:r w:rsidRPr="00D30F27">
        <w:rPr>
          <w:rFonts w:ascii="조선신명조" w:eastAsia="조선신명조" w:hAnsi="맑은 고딕" w:cs="맑은 고딕" w:hint="eastAsia"/>
          <w:color w:val="EE0000"/>
          <w:sz w:val="18"/>
          <w:szCs w:val="18"/>
          <w:lang w:eastAsia="ko-KR"/>
        </w:rPr>
        <w:t>손실·최적화·정규화·검증</w:t>
      </w:r>
      <w:proofErr w:type="spellEnd"/>
      <w:r w:rsidRPr="00D30F27">
        <w:rPr>
          <w:rFonts w:ascii="조선신명조" w:eastAsia="조선신명조" w:hAnsi="맑은 고딕" w:cs="맑은 고딕"/>
          <w:color w:val="EE0000"/>
          <w:sz w:val="18"/>
          <w:szCs w:val="18"/>
          <w:lang w:eastAsia="ko-KR"/>
        </w:rPr>
        <w:t>)</w:t>
      </w:r>
      <w:r w:rsidRPr="00D30F27">
        <w:rPr>
          <w:rFonts w:ascii="조선신명조" w:eastAsia="조선신명조" w:hAnsi="맑은 고딕" w:cs="맑은 고딕" w:hint="eastAsia"/>
          <w:color w:val="EE0000"/>
          <w:sz w:val="18"/>
          <w:szCs w:val="18"/>
          <w:lang w:eastAsia="ko-KR"/>
        </w:rPr>
        <w:t>는</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단일</w:t>
      </w:r>
      <w:r w:rsidRPr="00D30F27">
        <w:rPr>
          <w:rFonts w:ascii="조선신명조" w:eastAsia="조선신명조" w:hAnsi="맑은 고딕" w:cs="맑은 고딕"/>
          <w:color w:val="EE0000"/>
          <w:sz w:val="18"/>
          <w:szCs w:val="18"/>
          <w:lang w:eastAsia="ko-KR"/>
        </w:rPr>
        <w:t xml:space="preserve"> RNN</w:t>
      </w:r>
      <w:r w:rsidRPr="00D30F27">
        <w:rPr>
          <w:rFonts w:ascii="조선신명조" w:eastAsia="조선신명조" w:hAnsi="맑은 고딕" w:cs="맑은 고딕" w:hint="eastAsia"/>
          <w:color w:val="EE0000"/>
          <w:sz w:val="18"/>
          <w:szCs w:val="18"/>
          <w:lang w:eastAsia="ko-KR"/>
        </w:rPr>
        <w:t>과</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동일</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원칙을</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따른다</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특히</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본</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연구의</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텍스트</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기반</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심리</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변수</w:t>
      </w:r>
      <w:r w:rsidRPr="00D30F27">
        <w:rPr>
          <w:rFonts w:ascii="조선신명조" w:eastAsia="조선신명조" w:hAnsi="맑은 고딕" w:cs="맑은 고딕"/>
          <w:color w:val="EE0000"/>
          <w:sz w:val="18"/>
          <w:szCs w:val="18"/>
          <w:lang w:eastAsia="ko-KR"/>
        </w:rPr>
        <w:t>(</w:t>
      </w:r>
      <w:r w:rsidRPr="00D30F27">
        <w:rPr>
          <w:rFonts w:ascii="조선신명조" w:eastAsia="조선신명조" w:hAnsi="맑은 고딕" w:cs="맑은 고딕" w:hint="eastAsia"/>
          <w:color w:val="EE0000"/>
          <w:sz w:val="18"/>
          <w:szCs w:val="18"/>
          <w:lang w:eastAsia="ko-KR"/>
        </w:rPr>
        <w:t>뉴스</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요약</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감정</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기사</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수</w:t>
      </w:r>
      <w:r w:rsidRPr="00D30F27">
        <w:rPr>
          <w:rFonts w:ascii="조선신명조" w:eastAsia="조선신명조" w:hAnsi="맑은 고딕" w:cs="맑은 고딕"/>
          <w:color w:val="EE0000"/>
          <w:sz w:val="18"/>
          <w:szCs w:val="18"/>
          <w:lang w:eastAsia="ko-KR"/>
        </w:rPr>
        <w:t>)</w:t>
      </w:r>
      <w:r w:rsidRPr="00D30F27">
        <w:rPr>
          <w:rFonts w:ascii="조선신명조" w:eastAsia="조선신명조" w:hAnsi="맑은 고딕" w:cs="맑은 고딕" w:hint="eastAsia"/>
          <w:color w:val="EE0000"/>
          <w:sz w:val="18"/>
          <w:szCs w:val="18"/>
          <w:lang w:eastAsia="ko-KR"/>
        </w:rPr>
        <w:t>와</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이벤트</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톤은</w:t>
      </w:r>
      <w:r w:rsidRPr="00D30F27">
        <w:rPr>
          <w:rFonts w:ascii="조선신명조" w:eastAsia="조선신명조" w:hAnsi="맑은 고딕" w:cs="맑은 고딕"/>
          <w:color w:val="EE0000"/>
          <w:sz w:val="18"/>
          <w:szCs w:val="18"/>
          <w:lang w:eastAsia="ko-KR"/>
        </w:rPr>
        <w:t xml:space="preserve"> CNN</w:t>
      </w:r>
      <w:r w:rsidRPr="00D30F27">
        <w:rPr>
          <w:rFonts w:ascii="조선신명조" w:eastAsia="조선신명조" w:hAnsi="맑은 고딕" w:cs="맑은 고딕" w:hint="eastAsia"/>
          <w:color w:val="EE0000"/>
          <w:sz w:val="18"/>
          <w:szCs w:val="18"/>
          <w:lang w:eastAsia="ko-KR"/>
        </w:rPr>
        <w:t>에서</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국소적으로</w:t>
      </w:r>
      <w:r w:rsidRPr="00D30F27">
        <w:rPr>
          <w:rFonts w:ascii="조선신명조" w:eastAsia="조선신명조" w:hAnsi="맑은 고딕" w:cs="맑은 고딕"/>
          <w:color w:val="EE0000"/>
          <w:sz w:val="18"/>
          <w:szCs w:val="18"/>
          <w:lang w:eastAsia="ko-KR"/>
        </w:rPr>
        <w:t xml:space="preserve"> </w:t>
      </w:r>
      <w:proofErr w:type="spellStart"/>
      <w:r w:rsidRPr="00D30F27">
        <w:rPr>
          <w:rFonts w:ascii="조선신명조" w:eastAsia="조선신명조" w:hAnsi="맑은 고딕" w:cs="맑은 고딕" w:hint="eastAsia"/>
          <w:color w:val="EE0000"/>
          <w:sz w:val="18"/>
          <w:szCs w:val="18"/>
          <w:lang w:eastAsia="ko-KR"/>
        </w:rPr>
        <w:t>요약·정규화되어</w:t>
      </w:r>
      <w:proofErr w:type="spellEnd"/>
      <w:r w:rsidRPr="00D30F27">
        <w:rPr>
          <w:rFonts w:ascii="조선신명조" w:eastAsia="조선신명조" w:hAnsi="맑은 고딕" w:cs="맑은 고딕"/>
          <w:color w:val="EE0000"/>
          <w:sz w:val="18"/>
          <w:szCs w:val="18"/>
          <w:lang w:eastAsia="ko-KR"/>
        </w:rPr>
        <w:t xml:space="preserve"> RNN</w:t>
      </w:r>
      <w:r w:rsidRPr="00D30F27">
        <w:rPr>
          <w:rFonts w:ascii="조선신명조" w:eastAsia="조선신명조" w:hAnsi="맑은 고딕" w:cs="맑은 고딕" w:hint="eastAsia"/>
          <w:color w:val="EE0000"/>
          <w:sz w:val="18"/>
          <w:szCs w:val="18"/>
          <w:lang w:eastAsia="ko-KR"/>
        </w:rPr>
        <w:t>에</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전달됨으로써</w:t>
      </w:r>
      <w:r w:rsidRPr="00D30F27">
        <w:rPr>
          <w:rFonts w:ascii="조선신명조" w:eastAsia="조선신명조" w:hAnsi="맑은 고딕" w:cs="맑은 고딕"/>
          <w:color w:val="EE0000"/>
          <w:sz w:val="18"/>
          <w:szCs w:val="18"/>
          <w:lang w:eastAsia="ko-KR"/>
        </w:rPr>
        <w:t>, **</w:t>
      </w:r>
      <w:r w:rsidRPr="00D30F27">
        <w:rPr>
          <w:rFonts w:ascii="조선신명조" w:eastAsia="조선신명조" w:hAnsi="맑은 고딕" w:cs="맑은 고딕" w:hint="eastAsia"/>
          <w:color w:val="EE0000"/>
          <w:sz w:val="18"/>
          <w:szCs w:val="18"/>
          <w:lang w:eastAsia="ko-KR"/>
        </w:rPr>
        <w:t>감정</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급변</w:t>
      </w:r>
      <w:r w:rsidRPr="00D30F27">
        <w:rPr>
          <w:rFonts w:ascii="조선신명조" w:eastAsia="조선신명조" w:hAnsi="맑은 고딕" w:cs="맑은 고딕"/>
          <w:color w:val="EE0000"/>
          <w:sz w:val="18"/>
          <w:szCs w:val="18"/>
          <w:lang w:eastAsia="ko-KR"/>
        </w:rPr>
        <w:t>(</w:t>
      </w:r>
      <w:r w:rsidRPr="00D30F27">
        <w:rPr>
          <w:rFonts w:ascii="조선신명조" w:eastAsia="조선신명조" w:hAnsi="맑은 고딕" w:cs="맑은 고딕" w:hint="eastAsia"/>
          <w:color w:val="EE0000"/>
          <w:sz w:val="18"/>
          <w:szCs w:val="18"/>
          <w:lang w:eastAsia="ko-KR"/>
        </w:rPr>
        <w:t>예</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지정학</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이벤트</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직후</w:t>
      </w:r>
      <w:r w:rsidRPr="00D30F27">
        <w:rPr>
          <w:rFonts w:ascii="조선신명조" w:eastAsia="조선신명조" w:hAnsi="맑은 고딕" w:cs="맑은 고딕"/>
          <w:color w:val="EE0000"/>
          <w:sz w:val="18"/>
          <w:szCs w:val="18"/>
          <w:lang w:eastAsia="ko-KR"/>
        </w:rPr>
        <w:t>)**</w:t>
      </w:r>
      <w:r w:rsidRPr="00D30F27">
        <w:rPr>
          <w:rFonts w:ascii="조선신명조" w:eastAsia="조선신명조" w:hAnsi="맑은 고딕" w:cs="맑은 고딕" w:hint="eastAsia"/>
          <w:color w:val="EE0000"/>
          <w:sz w:val="18"/>
          <w:szCs w:val="18"/>
          <w:lang w:eastAsia="ko-KR"/>
        </w:rPr>
        <w:t>이</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환율에</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미치는</w:t>
      </w:r>
      <w:r w:rsidRPr="00D30F27">
        <w:rPr>
          <w:rFonts w:ascii="조선신명조" w:eastAsia="조선신명조" w:hAnsi="맑은 고딕" w:cs="맑은 고딕"/>
          <w:color w:val="EE0000"/>
          <w:sz w:val="18"/>
          <w:szCs w:val="18"/>
          <w:lang w:eastAsia="ko-KR"/>
        </w:rPr>
        <w:t xml:space="preserve"> </w:t>
      </w:r>
      <w:proofErr w:type="spellStart"/>
      <w:r w:rsidRPr="00D30F27">
        <w:rPr>
          <w:rFonts w:ascii="조선신명조" w:eastAsia="조선신명조" w:hAnsi="맑은 고딕" w:cs="맑은 고딕" w:hint="eastAsia"/>
          <w:color w:val="EE0000"/>
          <w:sz w:val="18"/>
          <w:szCs w:val="18"/>
          <w:lang w:eastAsia="ko-KR"/>
        </w:rPr>
        <w:t>단·중기</w:t>
      </w:r>
      <w:proofErr w:type="spellEnd"/>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파급을</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더</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정밀하게</w:t>
      </w:r>
      <w:r w:rsidRPr="00D30F27">
        <w:rPr>
          <w:rFonts w:ascii="조선신명조" w:eastAsia="조선신명조" w:hAnsi="맑은 고딕" w:cs="맑은 고딕"/>
          <w:color w:val="EE0000"/>
          <w:sz w:val="18"/>
          <w:szCs w:val="18"/>
          <w:lang w:eastAsia="ko-KR"/>
        </w:rPr>
        <w:t xml:space="preserve"> </w:t>
      </w:r>
      <w:r w:rsidRPr="00D30F27">
        <w:rPr>
          <w:rFonts w:ascii="조선신명조" w:eastAsia="조선신명조" w:hAnsi="맑은 고딕" w:cs="맑은 고딕" w:hint="eastAsia"/>
          <w:color w:val="EE0000"/>
          <w:sz w:val="18"/>
          <w:szCs w:val="18"/>
          <w:lang w:eastAsia="ko-KR"/>
        </w:rPr>
        <w:t>반영한다</w:t>
      </w:r>
      <w:r w:rsidRPr="00D30F27">
        <w:rPr>
          <w:rFonts w:ascii="조선신명조" w:eastAsia="조선신명조" w:hAnsi="맑은 고딕" w:cs="맑은 고딕"/>
          <w:color w:val="EE0000"/>
          <w:sz w:val="18"/>
          <w:szCs w:val="18"/>
          <w:lang w:eastAsia="ko-KR"/>
        </w:rPr>
        <w:t>.</w:t>
      </w:r>
    </w:p>
    <w:p w14:paraId="049E146B" w14:textId="77777777" w:rsidR="00E625DF" w:rsidRPr="00E625DF" w:rsidRDefault="00E625DF" w:rsidP="004E29C6">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p>
    <w:p w14:paraId="13444D6F" w14:textId="06D60A5B" w:rsidR="004E29C6" w:rsidRPr="001E30BD" w:rsidRDefault="00795187" w:rsidP="001E30BD">
      <w:pPr>
        <w:pStyle w:val="a4"/>
        <w:numPr>
          <w:ilvl w:val="0"/>
          <w:numId w:val="20"/>
        </w:numPr>
        <w:pBdr>
          <w:top w:val="nil"/>
          <w:left w:val="nil"/>
          <w:bottom w:val="nil"/>
          <w:right w:val="nil"/>
          <w:between w:val="nil"/>
        </w:pBdr>
        <w:spacing w:before="53" w:line="252" w:lineRule="auto"/>
        <w:jc w:val="both"/>
        <w:rPr>
          <w:rFonts w:ascii="조선신명조" w:eastAsia="조선신명조" w:hAnsi="맑은 고딕" w:cs="맑은 고딕"/>
          <w:sz w:val="18"/>
          <w:szCs w:val="18"/>
          <w:lang w:eastAsia="ko-KR"/>
        </w:rPr>
      </w:pPr>
      <w:r>
        <w:rPr>
          <w:rFonts w:ascii="조선신명조" w:eastAsia="조선신명조" w:hAnsi="맑은 고딕" w:cs="맑은 고딕" w:hint="eastAsia"/>
          <w:sz w:val="18"/>
          <w:szCs w:val="18"/>
          <w:lang w:eastAsia="ko-KR"/>
        </w:rPr>
        <w:t>모형 선택의 근거와 기대효과</w:t>
      </w:r>
    </w:p>
    <w:p w14:paraId="36146F60" w14:textId="77777777" w:rsidR="001E30BD" w:rsidRDefault="001E30BD" w:rsidP="001E30BD">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sz w:val="18"/>
          <w:szCs w:val="18"/>
          <w:lang w:eastAsia="ko-KR"/>
        </w:rPr>
      </w:pPr>
    </w:p>
    <w:p w14:paraId="396D6138" w14:textId="1BC1E089" w:rsidR="006A0CE1" w:rsidRDefault="001E30BD" w:rsidP="006A0CE1">
      <w:pPr>
        <w:pBdr>
          <w:top w:val="nil"/>
          <w:left w:val="nil"/>
          <w:bottom w:val="nil"/>
          <w:right w:val="nil"/>
          <w:between w:val="nil"/>
        </w:pBdr>
        <w:spacing w:before="53" w:line="252" w:lineRule="auto"/>
        <w:ind w:firstLineChars="100" w:firstLine="180"/>
        <w:jc w:val="both"/>
        <w:rPr>
          <w:rFonts w:eastAsiaTheme="minorEastAsia"/>
          <w:lang w:eastAsia="ko-KR"/>
        </w:rPr>
      </w:pPr>
      <w:r w:rsidRPr="00AD1B39">
        <w:rPr>
          <w:rFonts w:ascii="조선신명조" w:eastAsia="조선신명조" w:hAnsi="맑은 고딕" w:cs="맑은 고딕" w:hint="eastAsia"/>
          <w:sz w:val="18"/>
          <w:szCs w:val="18"/>
          <w:lang w:eastAsia="ko-KR"/>
        </w:rPr>
        <w:lastRenderedPageBreak/>
        <w:t>딥러닝</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기반</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시계열은</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최근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국소</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필터링</w:t>
      </w:r>
      <w:r w:rsidRPr="00AD1B39">
        <w:rPr>
          <w:rFonts w:ascii="조선신명조" w:eastAsia="조선신명조" w:hAnsi="맑은 고딕" w:cs="맑은 고딕"/>
          <w:sz w:val="18"/>
          <w:szCs w:val="18"/>
          <w:lang w:eastAsia="ko-KR"/>
        </w:rPr>
        <w:t>(CNN)</w:t>
      </w:r>
      <w:r w:rsidRPr="00AD1B39">
        <w:rPr>
          <w:rFonts w:ascii="조선신명조" w:eastAsia="조선신명조" w:hAnsi="맑은 고딕" w:cs="맑은 고딕" w:hint="eastAsia"/>
          <w:sz w:val="18"/>
          <w:szCs w:val="18"/>
          <w:lang w:eastAsia="ko-KR"/>
        </w:rPr>
        <w:t>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장기</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의존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학습</w:t>
      </w:r>
      <w:r w:rsidRPr="00AD1B39">
        <w:rPr>
          <w:rFonts w:ascii="조선신명조" w:eastAsia="조선신명조" w:hAnsi="맑은 고딕" w:cs="맑은 고딕"/>
          <w:sz w:val="18"/>
          <w:szCs w:val="18"/>
          <w:lang w:eastAsia="ko-KR"/>
        </w:rPr>
        <w:t>(RNN)</w:t>
      </w:r>
      <w:r w:rsidRPr="00AD1B39">
        <w:rPr>
          <w:rFonts w:ascii="조선신명조" w:eastAsia="조선신명조" w:hAnsi="맑은 고딕" w:cs="맑은 고딕" w:hint="eastAsia"/>
          <w:sz w:val="18"/>
          <w:szCs w:val="18"/>
          <w:lang w:eastAsia="ko-KR"/>
        </w:rPr>
        <w:t>을</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결합하는</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하이브리드로</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진화하고</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있다</w:t>
      </w:r>
      <w:r w:rsidRPr="00AD1B39">
        <w:rPr>
          <w:rFonts w:ascii="조선신명조" w:eastAsia="조선신명조" w:hAnsi="맑은 고딕" w:cs="맑은 고딕"/>
          <w:sz w:val="18"/>
          <w:szCs w:val="18"/>
          <w:lang w:eastAsia="ko-KR"/>
        </w:rPr>
        <w:t>. CNN-LSTM/GRU</w:t>
      </w:r>
      <w:r w:rsidRPr="00AD1B39">
        <w:rPr>
          <w:rFonts w:ascii="조선신명조" w:eastAsia="조선신명조" w:hAnsi="맑은 고딕" w:cs="맑은 고딕" w:hint="eastAsia"/>
          <w:sz w:val="18"/>
          <w:szCs w:val="18"/>
          <w:lang w:eastAsia="ko-KR"/>
        </w:rPr>
        <w:t>는</w:t>
      </w:r>
      <w:r w:rsidRPr="00AD1B39">
        <w:rPr>
          <w:rFonts w:ascii="조선신명조" w:eastAsia="조선신명조" w:hAnsi="맑은 고딕" w:cs="맑은 고딕"/>
          <w:sz w:val="18"/>
          <w:szCs w:val="18"/>
          <w:lang w:eastAsia="ko-KR"/>
        </w:rPr>
        <w:t xml:space="preserve"> 1D </w:t>
      </w:r>
      <w:proofErr w:type="spellStart"/>
      <w:r w:rsidRPr="00AD1B39">
        <w:rPr>
          <w:rFonts w:ascii="조선신명조" w:eastAsia="조선신명조" w:hAnsi="맑은 고딕" w:cs="맑은 고딕" w:hint="eastAsia"/>
          <w:sz w:val="18"/>
          <w:szCs w:val="18"/>
          <w:lang w:eastAsia="ko-KR"/>
        </w:rPr>
        <w:t>합성곱을</w:t>
      </w:r>
      <w:proofErr w:type="spellEnd"/>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통해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시계열의</w:t>
      </w:r>
      <w:r w:rsidRPr="00AD1B39">
        <w:rPr>
          <w:rFonts w:ascii="조선신명조" w:eastAsia="조선신명조" w:hAnsi="맑은 고딕" w:cs="맑은 고딕"/>
          <w:sz w:val="18"/>
          <w:szCs w:val="18"/>
          <w:lang w:eastAsia="ko-KR"/>
        </w:rPr>
        <w:t xml:space="preserve"> </w:t>
      </w:r>
      <w:proofErr w:type="spellStart"/>
      <w:r w:rsidRPr="00AD1B39">
        <w:rPr>
          <w:rFonts w:ascii="조선신명조" w:eastAsia="조선신명조" w:hAnsi="맑은 고딕" w:cs="맑은 고딕" w:hint="eastAsia"/>
          <w:sz w:val="18"/>
          <w:szCs w:val="18"/>
          <w:lang w:eastAsia="ko-KR"/>
        </w:rPr>
        <w:t>단주기·국소적</w:t>
      </w:r>
      <w:proofErr w:type="spellEnd"/>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급등락</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스파이크</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군집</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변동</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등</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미시</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패턴을</w:t>
      </w:r>
      <w:r w:rsidRPr="00AD1B39">
        <w:rPr>
          <w:rFonts w:ascii="조선신명조" w:eastAsia="조선신명조" w:hAnsi="맑은 고딕" w:cs="맑은 고딕"/>
          <w:sz w:val="18"/>
          <w:szCs w:val="18"/>
          <w:lang w:eastAsia="ko-KR"/>
        </w:rPr>
        <w:t xml:space="preserve"> </w:t>
      </w:r>
      <w:proofErr w:type="spellStart"/>
      <w:r w:rsidRPr="00AD1B39">
        <w:rPr>
          <w:rFonts w:ascii="조선신명조" w:eastAsia="조선신명조" w:hAnsi="맑은 고딕" w:cs="맑은 고딕" w:hint="eastAsia"/>
          <w:sz w:val="18"/>
          <w:szCs w:val="18"/>
          <w:lang w:eastAsia="ko-KR"/>
        </w:rPr>
        <w:t>전처리</w:t>
      </w:r>
      <w:proofErr w:type="spellEnd"/>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단계에서</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추출하고</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그</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고수준</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특징</w:t>
      </w:r>
      <w:r w:rsidRPr="00AD1B39">
        <w:rPr>
          <w:rFonts w:ascii="조선신명조" w:eastAsia="조선신명조" w:hAnsi="맑은 고딕" w:cs="맑은 고딕"/>
          <w:sz w:val="18"/>
          <w:szCs w:val="18"/>
          <w:lang w:eastAsia="ko-KR"/>
        </w:rPr>
        <w:t xml:space="preserve"> </w:t>
      </w:r>
      <w:proofErr w:type="spellStart"/>
      <w:r w:rsidRPr="00AD1B39">
        <w:rPr>
          <w:rFonts w:ascii="조선신명조" w:eastAsia="조선신명조" w:hAnsi="맑은 고딕" w:cs="맑은 고딕" w:hint="eastAsia"/>
          <w:sz w:val="18"/>
          <w:szCs w:val="18"/>
          <w:lang w:eastAsia="ko-KR"/>
        </w:rPr>
        <w:t>맵을</w:t>
      </w:r>
      <w:proofErr w:type="spellEnd"/>
      <w:r w:rsidRPr="00AD1B39">
        <w:rPr>
          <w:rFonts w:ascii="조선신명조" w:eastAsia="조선신명조" w:hAnsi="맑은 고딕" w:cs="맑은 고딕"/>
          <w:sz w:val="18"/>
          <w:szCs w:val="18"/>
          <w:lang w:eastAsia="ko-KR"/>
        </w:rPr>
        <w:t xml:space="preserve"> LSTM </w:t>
      </w:r>
      <w:r w:rsidRPr="00AD1B39">
        <w:rPr>
          <w:rFonts w:ascii="조선신명조" w:eastAsia="조선신명조" w:hAnsi="맑은 고딕" w:cs="맑은 고딕" w:hint="eastAsia"/>
          <w:sz w:val="18"/>
          <w:szCs w:val="18"/>
          <w:lang w:eastAsia="ko-KR"/>
        </w:rPr>
        <w:t>혹은</w:t>
      </w:r>
      <w:r w:rsidRPr="00AD1B39">
        <w:rPr>
          <w:rFonts w:ascii="조선신명조" w:eastAsia="조선신명조" w:hAnsi="맑은 고딕" w:cs="맑은 고딕"/>
          <w:sz w:val="18"/>
          <w:szCs w:val="18"/>
          <w:lang w:eastAsia="ko-KR"/>
        </w:rPr>
        <w:t xml:space="preserve"> GRU</w:t>
      </w:r>
      <w:r w:rsidRPr="00AD1B39">
        <w:rPr>
          <w:rFonts w:ascii="조선신명조" w:eastAsia="조선신명조" w:hAnsi="맑은 고딕" w:cs="맑은 고딕" w:hint="eastAsia"/>
          <w:sz w:val="18"/>
          <w:szCs w:val="18"/>
          <w:lang w:eastAsia="ko-KR"/>
        </w:rPr>
        <w:t>에</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전달하여</w:t>
      </w:r>
      <w:r w:rsidRPr="00AD1B39">
        <w:rPr>
          <w:rFonts w:ascii="조선신명조" w:eastAsia="조선신명조" w:hAnsi="맑은 고딕" w:cs="맑은 고딕"/>
          <w:sz w:val="18"/>
          <w:szCs w:val="18"/>
          <w:lang w:eastAsia="ko-KR"/>
        </w:rPr>
        <w:t xml:space="preserve"> </w:t>
      </w:r>
      <w:proofErr w:type="spellStart"/>
      <w:r w:rsidRPr="00AD1B39">
        <w:rPr>
          <w:rFonts w:ascii="조선신명조" w:eastAsia="조선신명조" w:hAnsi="맑은 고딕" w:cs="맑은 고딕" w:hint="eastAsia"/>
          <w:sz w:val="18"/>
          <w:szCs w:val="18"/>
          <w:lang w:eastAsia="ko-KR"/>
        </w:rPr>
        <w:t>중·장기</w:t>
      </w:r>
      <w:proofErr w:type="spellEnd"/>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흐름을</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학습한다</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구조는</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잡음이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많은</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고차원</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입력에서</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표현</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효율성을</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높이고</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장주기</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신호의</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단절</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없는</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전파를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돕는다</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금융</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예측에서</w:t>
      </w:r>
      <w:r w:rsidRPr="00AD1B39">
        <w:rPr>
          <w:rFonts w:ascii="조선신명조" w:eastAsia="조선신명조" w:hAnsi="맑은 고딕" w:cs="맑은 고딕"/>
          <w:sz w:val="18"/>
          <w:szCs w:val="18"/>
          <w:lang w:eastAsia="ko-KR"/>
        </w:rPr>
        <w:t xml:space="preserve"> CNN-LSTM</w:t>
      </w:r>
      <w:r w:rsidRPr="00AD1B39">
        <w:rPr>
          <w:rFonts w:ascii="조선신명조" w:eastAsia="조선신명조" w:hAnsi="맑은 고딕" w:cs="맑은 고딕" w:hint="eastAsia"/>
          <w:sz w:val="18"/>
          <w:szCs w:val="18"/>
          <w:lang w:eastAsia="ko-KR"/>
        </w:rPr>
        <w:t>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단일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구조를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능가한다는</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증거가</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보고되어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있으며</w:t>
      </w:r>
      <w:r>
        <w:rPr>
          <w:rFonts w:ascii="조선신명조" w:eastAsia="조선신명조" w:hAnsi="맑은 고딕" w:cs="맑은 고딕" w:hint="eastAsia"/>
          <w:sz w:val="18"/>
          <w:szCs w:val="18"/>
          <w:lang w:eastAsia="ko-KR"/>
        </w:rPr>
        <w:t xml:space="preserve"> [33], </w:t>
      </w:r>
      <w:r w:rsidRPr="00AD1B39">
        <w:rPr>
          <w:rFonts w:ascii="조선신명조" w:eastAsia="조선신명조" w:hAnsi="맑은 고딕" w:cs="맑은 고딕" w:hint="eastAsia"/>
          <w:sz w:val="18"/>
          <w:szCs w:val="18"/>
          <w:lang w:eastAsia="ko-KR"/>
        </w:rPr>
        <w:t>투자자</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심리를</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포함할</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때</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추가적</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개선이</w:t>
      </w:r>
      <w:r w:rsidRPr="00AD1B39">
        <w:rPr>
          <w:rFonts w:ascii="조선신명조" w:eastAsia="조선신명조" w:hAnsi="맑은 고딕" w:cs="맑은 고딕"/>
          <w:sz w:val="18"/>
          <w:szCs w:val="18"/>
          <w:lang w:eastAsia="ko-KR"/>
        </w:rPr>
        <w:t xml:space="preserve"> </w:t>
      </w:r>
      <w:r w:rsidRPr="00AD1B39">
        <w:rPr>
          <w:rFonts w:ascii="조선신명조" w:eastAsia="조선신명조" w:hAnsi="맑은 고딕" w:cs="맑은 고딕" w:hint="eastAsia"/>
          <w:sz w:val="18"/>
          <w:szCs w:val="18"/>
          <w:lang w:eastAsia="ko-KR"/>
        </w:rPr>
        <w:t>관찰된다</w:t>
      </w:r>
      <w:r>
        <w:rPr>
          <w:rFonts w:ascii="조선신명조" w:eastAsia="조선신명조" w:hAnsi="맑은 고딕" w:cs="맑은 고딕" w:hint="eastAsia"/>
          <w:sz w:val="18"/>
          <w:szCs w:val="18"/>
          <w:lang w:eastAsia="ko-KR"/>
        </w:rPr>
        <w:t xml:space="preserve"> [11].</w:t>
      </w:r>
      <w:r w:rsidR="006A0CE1" w:rsidRPr="006A0CE1">
        <w:rPr>
          <w:lang w:eastAsia="ko-KR"/>
        </w:rPr>
        <w:t xml:space="preserve"> </w:t>
      </w:r>
    </w:p>
    <w:p w14:paraId="4BF7497C" w14:textId="2CCF3A30" w:rsidR="001E30BD" w:rsidRPr="00D30F27" w:rsidRDefault="006A0CE1" w:rsidP="006A0CE1">
      <w:pPr>
        <w:pBdr>
          <w:top w:val="nil"/>
          <w:left w:val="nil"/>
          <w:bottom w:val="nil"/>
          <w:right w:val="nil"/>
          <w:between w:val="nil"/>
        </w:pBdr>
        <w:spacing w:before="53" w:line="252" w:lineRule="auto"/>
        <w:ind w:firstLineChars="100" w:firstLine="180"/>
        <w:jc w:val="both"/>
        <w:rPr>
          <w:rFonts w:ascii="조선신명조" w:eastAsia="조선신명조" w:hAnsi="맑은 고딕" w:cs="맑은 고딕"/>
          <w:color w:val="EE0000"/>
          <w:sz w:val="18"/>
          <w:szCs w:val="18"/>
          <w:lang w:eastAsia="ko-KR"/>
        </w:rPr>
      </w:pPr>
      <w:r w:rsidRPr="006A0CE1">
        <w:rPr>
          <w:rFonts w:ascii="조선신명조" w:eastAsia="조선신명조" w:hAnsi="맑은 고딕" w:cs="맑은 고딕"/>
          <w:sz w:val="18"/>
          <w:szCs w:val="18"/>
          <w:lang w:eastAsia="ko-KR"/>
        </w:rPr>
        <w:t>LSTM/GRU</w:t>
      </w:r>
      <w:r w:rsidRPr="006A0CE1">
        <w:rPr>
          <w:rFonts w:ascii="조선신명조" w:eastAsia="조선신명조" w:hAnsi="맑은 고딕" w:cs="맑은 고딕" w:hint="eastAsia"/>
          <w:sz w:val="18"/>
          <w:szCs w:val="18"/>
          <w:lang w:eastAsia="ko-KR"/>
        </w:rPr>
        <w:t>는</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금리</w:t>
      </w:r>
      <w:r>
        <w:rPr>
          <w:rFonts w:ascii="조선신명조" w:eastAsia="조선신명조" w:hAnsi="맑은 고딕" w:cs="맑은 고딕" w:hint="eastAsia"/>
          <w:sz w:val="18"/>
          <w:szCs w:val="18"/>
          <w:lang w:eastAsia="ko-KR"/>
        </w:rPr>
        <w:t xml:space="preserve">와 </w:t>
      </w:r>
      <w:r w:rsidRPr="006A0CE1">
        <w:rPr>
          <w:rFonts w:ascii="조선신명조" w:eastAsia="조선신명조" w:hAnsi="맑은 고딕" w:cs="맑은 고딕" w:hint="eastAsia"/>
          <w:sz w:val="18"/>
          <w:szCs w:val="18"/>
          <w:lang w:eastAsia="ko-KR"/>
        </w:rPr>
        <w:t>물가</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등</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저주파</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구조</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신호의</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누적</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효과를</w:t>
      </w:r>
      <w:r w:rsidRPr="006A0CE1">
        <w:rPr>
          <w:rFonts w:ascii="조선신명조" w:eastAsia="조선신명조" w:hAnsi="맑은 고딕" w:cs="맑은 고딕"/>
          <w:sz w:val="18"/>
          <w:szCs w:val="18"/>
          <w:lang w:eastAsia="ko-KR"/>
        </w:rPr>
        <w:t>, CNN</w:t>
      </w:r>
      <w:r w:rsidRPr="006A0CE1">
        <w:rPr>
          <w:rFonts w:ascii="조선신명조" w:eastAsia="조선신명조" w:hAnsi="맑은 고딕" w:cs="맑은 고딕" w:hint="eastAsia"/>
          <w:sz w:val="18"/>
          <w:szCs w:val="18"/>
          <w:lang w:eastAsia="ko-KR"/>
        </w:rPr>
        <w:t>은</w:t>
      </w:r>
      <w:r w:rsidRPr="006A0CE1">
        <w:rPr>
          <w:rFonts w:ascii="조선신명조" w:eastAsia="조선신명조" w:hAnsi="맑은 고딕" w:cs="맑은 고딕"/>
          <w:sz w:val="18"/>
          <w:szCs w:val="18"/>
          <w:lang w:eastAsia="ko-KR"/>
        </w:rPr>
        <w:t xml:space="preserve"> VIX/OVX </w:t>
      </w:r>
      <w:r w:rsidRPr="006A0CE1">
        <w:rPr>
          <w:rFonts w:ascii="조선신명조" w:eastAsia="조선신명조" w:hAnsi="맑은 고딕" w:cs="맑은 고딕" w:hint="eastAsia"/>
          <w:sz w:val="18"/>
          <w:szCs w:val="18"/>
          <w:lang w:eastAsia="ko-KR"/>
        </w:rPr>
        <w:t>급등</w:t>
      </w:r>
      <w:r>
        <w:rPr>
          <w:rFonts w:ascii="조선신명조" w:eastAsia="조선신명조" w:hAnsi="맑은 고딕" w:cs="맑은 고딕" w:hint="eastAsia"/>
          <w:sz w:val="18"/>
          <w:szCs w:val="18"/>
          <w:lang w:eastAsia="ko-KR"/>
        </w:rPr>
        <w:t xml:space="preserve">, </w:t>
      </w:r>
      <w:r w:rsidRPr="006A0CE1">
        <w:rPr>
          <w:rFonts w:ascii="조선신명조" w:eastAsia="조선신명조" w:hAnsi="맑은 고딕" w:cs="맑은 고딕" w:hint="eastAsia"/>
          <w:sz w:val="18"/>
          <w:szCs w:val="18"/>
          <w:lang w:eastAsia="ko-KR"/>
        </w:rPr>
        <w:t>이벤트</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카운트</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급증</w:t>
      </w:r>
      <w:r>
        <w:rPr>
          <w:rFonts w:ascii="조선신명조" w:eastAsia="조선신명조" w:hAnsi="맑은 고딕" w:cs="맑은 고딕" w:hint="eastAsia"/>
          <w:sz w:val="18"/>
          <w:szCs w:val="18"/>
          <w:lang w:eastAsia="ko-KR"/>
        </w:rPr>
        <w:t xml:space="preserve">, </w:t>
      </w:r>
      <w:r w:rsidRPr="006A0CE1">
        <w:rPr>
          <w:rFonts w:ascii="조선신명조" w:eastAsia="조선신명조" w:hAnsi="맑은 고딕" w:cs="맑은 고딕" w:hint="eastAsia"/>
          <w:sz w:val="18"/>
          <w:szCs w:val="18"/>
          <w:lang w:eastAsia="ko-KR"/>
        </w:rPr>
        <w:t>감정</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급변</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등</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고주파</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충격을</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요약한다</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결합</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시</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다중</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주기성</w:t>
      </w:r>
      <w:r w:rsidRPr="006A0CE1">
        <w:rPr>
          <w:rFonts w:ascii="조선신명조" w:eastAsia="조선신명조" w:hAnsi="맑은 고딕" w:cs="맑은 고딕"/>
          <w:sz w:val="18"/>
          <w:szCs w:val="18"/>
          <w:lang w:eastAsia="ko-KR"/>
        </w:rPr>
        <w:t>(</w:t>
      </w:r>
      <w:r>
        <w:rPr>
          <w:rFonts w:ascii="조선신명조" w:eastAsia="조선신명조" w:hAnsi="맑은 고딕" w:cs="맑은 고딕" w:hint="eastAsia"/>
          <w:sz w:val="18"/>
          <w:szCs w:val="18"/>
          <w:lang w:eastAsia="ko-KR"/>
        </w:rPr>
        <w:t>M</w:t>
      </w:r>
      <w:r w:rsidRPr="006A0CE1">
        <w:rPr>
          <w:rFonts w:ascii="조선신명조" w:eastAsia="조선신명조" w:hAnsi="맑은 고딕" w:cs="맑은 고딕"/>
          <w:sz w:val="18"/>
          <w:szCs w:val="18"/>
          <w:lang w:eastAsia="ko-KR"/>
        </w:rPr>
        <w:t xml:space="preserve">ulti-horizon </w:t>
      </w:r>
      <w:r>
        <w:rPr>
          <w:rFonts w:ascii="조선신명조" w:eastAsia="조선신명조" w:hAnsi="맑은 고딕" w:cs="맑은 고딕" w:hint="eastAsia"/>
          <w:sz w:val="18"/>
          <w:szCs w:val="18"/>
          <w:lang w:eastAsia="ko-KR"/>
        </w:rPr>
        <w:t>D</w:t>
      </w:r>
      <w:r w:rsidRPr="006A0CE1">
        <w:rPr>
          <w:rFonts w:ascii="조선신명조" w:eastAsia="조선신명조" w:hAnsi="맑은 고딕" w:cs="맑은 고딕"/>
          <w:sz w:val="18"/>
          <w:szCs w:val="18"/>
          <w:lang w:eastAsia="ko-KR"/>
        </w:rPr>
        <w:t>ynamics)</w:t>
      </w:r>
      <w:r w:rsidRPr="006A0CE1">
        <w:rPr>
          <w:rFonts w:ascii="조선신명조" w:eastAsia="조선신명조" w:hAnsi="맑은 고딕" w:cs="맑은 고딕" w:hint="eastAsia"/>
          <w:sz w:val="18"/>
          <w:szCs w:val="18"/>
          <w:lang w:eastAsia="ko-KR"/>
        </w:rPr>
        <w:t>을</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공시적으로</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반영한다</w:t>
      </w:r>
      <w:r w:rsidRPr="006A0CE1">
        <w:rPr>
          <w:rFonts w:ascii="조선신명조" w:eastAsia="조선신명조" w:hAnsi="맑은 고딕" w:cs="맑은 고딕"/>
          <w:sz w:val="18"/>
          <w:szCs w:val="18"/>
          <w:lang w:eastAsia="ko-KR"/>
        </w:rPr>
        <w:t>.</w:t>
      </w:r>
      <w:r>
        <w:rPr>
          <w:rFonts w:ascii="조선신명조" w:eastAsia="조선신명조" w:hAnsi="맑은 고딕" w:cs="맑은 고딕" w:hint="eastAsia"/>
          <w:sz w:val="18"/>
          <w:szCs w:val="18"/>
          <w:lang w:eastAsia="ko-KR"/>
        </w:rPr>
        <w:t xml:space="preserve"> 또한, </w:t>
      </w:r>
      <w:r w:rsidRPr="006A0CE1">
        <w:rPr>
          <w:rFonts w:ascii="조선신명조" w:eastAsia="조선신명조" w:hAnsi="맑은 고딕" w:cs="맑은 고딕" w:hint="eastAsia"/>
          <w:sz w:val="18"/>
          <w:szCs w:val="18"/>
          <w:lang w:eastAsia="ko-KR"/>
        </w:rPr>
        <w:t>원자재</w:t>
      </w:r>
      <w:r>
        <w:rPr>
          <w:rFonts w:ascii="조선신명조" w:eastAsia="조선신명조" w:hAnsi="맑은 고딕" w:cs="맑은 고딕" w:hint="eastAsia"/>
          <w:sz w:val="18"/>
          <w:szCs w:val="18"/>
          <w:lang w:eastAsia="ko-KR"/>
        </w:rPr>
        <w:t xml:space="preserve">와 </w:t>
      </w:r>
      <w:r w:rsidRPr="006A0CE1">
        <w:rPr>
          <w:rFonts w:ascii="조선신명조" w:eastAsia="조선신명조" w:hAnsi="맑은 고딕" w:cs="맑은 고딕" w:hint="eastAsia"/>
          <w:sz w:val="18"/>
          <w:szCs w:val="18"/>
          <w:lang w:eastAsia="ko-KR"/>
        </w:rPr>
        <w:t>리스크</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지표의</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우측</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장꼬리와</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이벤트</w:t>
      </w:r>
      <w:r>
        <w:rPr>
          <w:rFonts w:ascii="조선신명조" w:eastAsia="조선신명조" w:hAnsi="맑은 고딕" w:cs="맑은 고딕" w:hint="eastAsia"/>
          <w:sz w:val="18"/>
          <w:szCs w:val="18"/>
          <w:lang w:eastAsia="ko-KR"/>
        </w:rPr>
        <w:t xml:space="preserve">와 </w:t>
      </w:r>
      <w:r w:rsidRPr="006A0CE1">
        <w:rPr>
          <w:rFonts w:ascii="조선신명조" w:eastAsia="조선신명조" w:hAnsi="맑은 고딕" w:cs="맑은 고딕" w:hint="eastAsia"/>
          <w:sz w:val="18"/>
          <w:szCs w:val="18"/>
          <w:lang w:eastAsia="ko-KR"/>
        </w:rPr>
        <w:t>감정의</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이질적</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스케일은</w:t>
      </w:r>
      <w:r w:rsidRPr="006A0CE1">
        <w:rPr>
          <w:rFonts w:ascii="조선신명조" w:eastAsia="조선신명조" w:hAnsi="맑은 고딕" w:cs="맑은 고딕"/>
          <w:sz w:val="18"/>
          <w:szCs w:val="18"/>
          <w:lang w:eastAsia="ko-KR"/>
        </w:rPr>
        <w:t xml:space="preserve"> </w:t>
      </w:r>
      <w:proofErr w:type="spellStart"/>
      <w:r w:rsidRPr="006A0CE1">
        <w:rPr>
          <w:rFonts w:ascii="조선신명조" w:eastAsia="조선신명조" w:hAnsi="맑은 고딕" w:cs="맑은 고딕" w:hint="eastAsia"/>
          <w:sz w:val="18"/>
          <w:szCs w:val="18"/>
          <w:lang w:eastAsia="ko-KR"/>
        </w:rPr>
        <w:t>합성곱</w:t>
      </w:r>
      <w:proofErr w:type="spellEnd"/>
      <w:r>
        <w:rPr>
          <w:rFonts w:ascii="조선신명조" w:eastAsia="조선신명조" w:hAnsi="맑은 고딕" w:cs="맑은 고딕" w:hint="eastAsia"/>
          <w:sz w:val="18"/>
          <w:szCs w:val="18"/>
          <w:lang w:eastAsia="ko-KR"/>
        </w:rPr>
        <w:t xml:space="preserve">, </w:t>
      </w:r>
      <w:proofErr w:type="spellStart"/>
      <w:r w:rsidRPr="006A0CE1">
        <w:rPr>
          <w:rFonts w:ascii="조선신명조" w:eastAsia="조선신명조" w:hAnsi="맑은 고딕" w:cs="맑은 고딕" w:hint="eastAsia"/>
          <w:sz w:val="18"/>
          <w:szCs w:val="18"/>
          <w:lang w:eastAsia="ko-KR"/>
        </w:rPr>
        <w:t>풀링</w:t>
      </w:r>
      <w:proofErr w:type="spellEnd"/>
      <w:r>
        <w:rPr>
          <w:rFonts w:ascii="조선신명조" w:eastAsia="조선신명조" w:hAnsi="맑은 고딕" w:cs="맑은 고딕" w:hint="eastAsia"/>
          <w:sz w:val="18"/>
          <w:szCs w:val="18"/>
          <w:lang w:eastAsia="ko-KR"/>
        </w:rPr>
        <w:t xml:space="preserve">, </w:t>
      </w:r>
      <w:r w:rsidRPr="006A0CE1">
        <w:rPr>
          <w:rFonts w:ascii="조선신명조" w:eastAsia="조선신명조" w:hAnsi="맑은 고딕" w:cs="맑은 고딕" w:hint="eastAsia"/>
          <w:sz w:val="18"/>
          <w:szCs w:val="18"/>
          <w:lang w:eastAsia="ko-KR"/>
        </w:rPr>
        <w:t>배치정규화로</w:t>
      </w:r>
      <w:r w:rsidRPr="006A0CE1">
        <w:rPr>
          <w:rFonts w:ascii="조선신명조" w:eastAsia="조선신명조" w:hAnsi="맑은 고딕" w:cs="맑은 고딕"/>
          <w:sz w:val="18"/>
          <w:szCs w:val="18"/>
          <w:lang w:eastAsia="ko-KR"/>
        </w:rPr>
        <w:t xml:space="preserve"> 1</w:t>
      </w:r>
      <w:r w:rsidRPr="006A0CE1">
        <w:rPr>
          <w:rFonts w:ascii="조선신명조" w:eastAsia="조선신명조" w:hAnsi="맑은 고딕" w:cs="맑은 고딕" w:hint="eastAsia"/>
          <w:sz w:val="18"/>
          <w:szCs w:val="18"/>
          <w:lang w:eastAsia="ko-KR"/>
        </w:rPr>
        <w:t>차</w:t>
      </w:r>
      <w:r w:rsidRPr="006A0CE1">
        <w:rPr>
          <w:rFonts w:ascii="조선신명조" w:eastAsia="조선신명조" w:hAnsi="맑은 고딕" w:cs="맑은 고딕"/>
          <w:sz w:val="18"/>
          <w:szCs w:val="18"/>
          <w:lang w:eastAsia="ko-KR"/>
        </w:rPr>
        <w:t xml:space="preserve"> </w:t>
      </w:r>
      <w:proofErr w:type="spellStart"/>
      <w:r w:rsidRPr="006A0CE1">
        <w:rPr>
          <w:rFonts w:ascii="조선신명조" w:eastAsia="조선신명조" w:hAnsi="맑은 고딕" w:cs="맑은 고딕" w:hint="eastAsia"/>
          <w:sz w:val="18"/>
          <w:szCs w:val="18"/>
          <w:lang w:eastAsia="ko-KR"/>
        </w:rPr>
        <w:t>완충되고</w:t>
      </w:r>
      <w:proofErr w:type="spellEnd"/>
      <w:r w:rsidRPr="006A0CE1">
        <w:rPr>
          <w:rFonts w:ascii="조선신명조" w:eastAsia="조선신명조" w:hAnsi="맑은 고딕" w:cs="맑은 고딕"/>
          <w:sz w:val="18"/>
          <w:szCs w:val="18"/>
          <w:lang w:eastAsia="ko-KR"/>
        </w:rPr>
        <w:t>, RNN</w:t>
      </w:r>
      <w:r w:rsidRPr="006A0CE1">
        <w:rPr>
          <w:rFonts w:ascii="조선신명조" w:eastAsia="조선신명조" w:hAnsi="맑은 고딕" w:cs="맑은 고딕" w:hint="eastAsia"/>
          <w:sz w:val="18"/>
          <w:szCs w:val="18"/>
          <w:lang w:eastAsia="ko-KR"/>
        </w:rPr>
        <w:t>의</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게이트로</w:t>
      </w:r>
      <w:r w:rsidRPr="006A0CE1">
        <w:rPr>
          <w:rFonts w:ascii="조선신명조" w:eastAsia="조선신명조" w:hAnsi="맑은 고딕" w:cs="맑은 고딕"/>
          <w:sz w:val="18"/>
          <w:szCs w:val="18"/>
          <w:lang w:eastAsia="ko-KR"/>
        </w:rPr>
        <w:t xml:space="preserve"> 2</w:t>
      </w:r>
      <w:r w:rsidRPr="006A0CE1">
        <w:rPr>
          <w:rFonts w:ascii="조선신명조" w:eastAsia="조선신명조" w:hAnsi="맑은 고딕" w:cs="맑은 고딕" w:hint="eastAsia"/>
          <w:sz w:val="18"/>
          <w:szCs w:val="18"/>
          <w:lang w:eastAsia="ko-KR"/>
        </w:rPr>
        <w:t>차</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선별된다</w:t>
      </w:r>
      <w:r w:rsidRPr="006A0CE1">
        <w:rPr>
          <w:rFonts w:ascii="조선신명조" w:eastAsia="조선신명조" w:hAnsi="맑은 고딕" w:cs="맑은 고딕"/>
          <w:sz w:val="18"/>
          <w:szCs w:val="18"/>
          <w:lang w:eastAsia="ko-KR"/>
        </w:rPr>
        <w:t>.</w:t>
      </w:r>
      <w:r>
        <w:rPr>
          <w:rFonts w:ascii="조선신명조" w:eastAsia="조선신명조" w:hAnsi="맑은 고딕" w:cs="맑은 고딕" w:hint="eastAsia"/>
          <w:sz w:val="18"/>
          <w:szCs w:val="18"/>
          <w:lang w:eastAsia="ko-KR"/>
        </w:rPr>
        <w:t xml:space="preserve"> 그리고 </w:t>
      </w:r>
      <w:r w:rsidRPr="006A0CE1">
        <w:rPr>
          <w:rFonts w:ascii="조선신명조" w:eastAsia="조선신명조" w:hAnsi="맑은 고딕" w:cs="맑은 고딕"/>
          <w:sz w:val="18"/>
          <w:szCs w:val="18"/>
          <w:lang w:eastAsia="ko-KR"/>
        </w:rPr>
        <w:t xml:space="preserve">GRU </w:t>
      </w:r>
      <w:r w:rsidRPr="006A0CE1">
        <w:rPr>
          <w:rFonts w:ascii="조선신명조" w:eastAsia="조선신명조" w:hAnsi="맑은 고딕" w:cs="맑은 고딕" w:hint="eastAsia"/>
          <w:sz w:val="18"/>
          <w:szCs w:val="18"/>
          <w:lang w:eastAsia="ko-KR"/>
        </w:rPr>
        <w:t>기반</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하이브리드는</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매개변수가</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상대적으로</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적어</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적은</w:t>
      </w:r>
      <w:r w:rsidRPr="006A0CE1">
        <w:rPr>
          <w:rFonts w:ascii="조선신명조" w:eastAsia="조선신명조" w:hAnsi="맑은 고딕" w:cs="맑은 고딕"/>
          <w:sz w:val="18"/>
          <w:szCs w:val="18"/>
          <w:lang w:eastAsia="ko-KR"/>
        </w:rPr>
        <w:t xml:space="preserve"> </w:t>
      </w:r>
      <w:proofErr w:type="spellStart"/>
      <w:r w:rsidRPr="006A0CE1">
        <w:rPr>
          <w:rFonts w:ascii="조선신명조" w:eastAsia="조선신명조" w:hAnsi="맑은 고딕" w:cs="맑은 고딕" w:hint="eastAsia"/>
          <w:sz w:val="18"/>
          <w:szCs w:val="18"/>
          <w:lang w:eastAsia="ko-KR"/>
        </w:rPr>
        <w:t>에폭에서도</w:t>
      </w:r>
      <w:proofErr w:type="spellEnd"/>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수렴이</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빠르며</w:t>
      </w:r>
      <w:r w:rsidRPr="006A0CE1">
        <w:rPr>
          <w:rFonts w:ascii="조선신명조" w:eastAsia="조선신명조" w:hAnsi="맑은 고딕" w:cs="맑은 고딕"/>
          <w:sz w:val="18"/>
          <w:szCs w:val="18"/>
          <w:lang w:eastAsia="ko-KR"/>
        </w:rPr>
        <w:t xml:space="preserve">, </w:t>
      </w:r>
      <w:proofErr w:type="spellStart"/>
      <w:r w:rsidRPr="006A0CE1">
        <w:rPr>
          <w:rFonts w:ascii="조선신명조" w:eastAsia="조선신명조" w:hAnsi="맑은 고딕" w:cs="맑은 고딕" w:hint="eastAsia"/>
          <w:sz w:val="18"/>
          <w:szCs w:val="18"/>
          <w:lang w:eastAsia="ko-KR"/>
        </w:rPr>
        <w:t>과적합</w:t>
      </w:r>
      <w:proofErr w:type="spellEnd"/>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위험에</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더</w:t>
      </w:r>
      <w:r w:rsidRPr="006A0CE1">
        <w:rPr>
          <w:rFonts w:ascii="조선신명조" w:eastAsia="조선신명조" w:hAnsi="맑은 고딕" w:cs="맑은 고딕"/>
          <w:sz w:val="18"/>
          <w:szCs w:val="18"/>
          <w:lang w:eastAsia="ko-KR"/>
        </w:rPr>
        <w:t xml:space="preserve"> </w:t>
      </w:r>
      <w:r w:rsidRPr="006A0CE1">
        <w:rPr>
          <w:rFonts w:ascii="조선신명조" w:eastAsia="조선신명조" w:hAnsi="맑은 고딕" w:cs="맑은 고딕" w:hint="eastAsia"/>
          <w:sz w:val="18"/>
          <w:szCs w:val="18"/>
          <w:lang w:eastAsia="ko-KR"/>
        </w:rPr>
        <w:t>강건하다</w:t>
      </w:r>
      <w:r w:rsidRPr="006A0CE1">
        <w:rPr>
          <w:rFonts w:ascii="조선신명조" w:eastAsia="조선신명조" w:hAnsi="맑은 고딕" w:cs="맑은 고딕"/>
          <w:sz w:val="18"/>
          <w:szCs w:val="18"/>
          <w:lang w:eastAsia="ko-KR"/>
        </w:rPr>
        <w:t>.</w:t>
      </w:r>
      <w:r>
        <w:rPr>
          <w:rFonts w:ascii="조선신명조" w:eastAsia="조선신명조" w:hAnsi="맑은 고딕" w:cs="맑은 고딕" w:hint="eastAsia"/>
          <w:sz w:val="18"/>
          <w:szCs w:val="18"/>
          <w:lang w:eastAsia="ko-KR"/>
        </w:rPr>
        <w:t xml:space="preserve"> </w:t>
      </w:r>
    </w:p>
    <w:p w14:paraId="22B6DB8B" w14:textId="77777777" w:rsidR="001E30BD" w:rsidRPr="001E30BD" w:rsidRDefault="001E30BD" w:rsidP="005B00AD">
      <w:pPr>
        <w:pBdr>
          <w:top w:val="nil"/>
          <w:left w:val="nil"/>
          <w:bottom w:val="nil"/>
          <w:right w:val="nil"/>
          <w:between w:val="nil"/>
        </w:pBdr>
        <w:spacing w:before="191" w:line="252" w:lineRule="auto"/>
        <w:ind w:firstLineChars="100" w:firstLine="180"/>
        <w:jc w:val="both"/>
        <w:rPr>
          <w:rFonts w:ascii="조선신명조" w:eastAsia="조선신명조" w:hAnsi="맑은 고딕" w:cs="맑은 고딕"/>
          <w:iCs/>
          <w:sz w:val="18"/>
          <w:szCs w:val="18"/>
          <w:lang w:eastAsia="ko-KR"/>
        </w:rPr>
      </w:pPr>
    </w:p>
    <w:p w14:paraId="723ACE58" w14:textId="5919D8BA" w:rsidR="00752DA5" w:rsidRDefault="00F06C42" w:rsidP="00231011">
      <w:pPr>
        <w:pBdr>
          <w:top w:val="nil"/>
          <w:left w:val="nil"/>
          <w:bottom w:val="nil"/>
          <w:right w:val="nil"/>
          <w:between w:val="nil"/>
        </w:pBdr>
        <w:spacing w:before="53" w:line="252" w:lineRule="auto"/>
        <w:jc w:val="both"/>
        <w:rPr>
          <w:rFonts w:ascii="조선신명조" w:eastAsia="조선신명조" w:hAnsi="맑은 고딕" w:cs="맑은 고딕"/>
          <w:lang w:eastAsia="ko-KR"/>
        </w:rPr>
      </w:pPr>
      <w:r>
        <w:rPr>
          <w:rFonts w:ascii="조선신명조" w:eastAsia="조선신명조" w:hAnsi="맑은 고딕" w:cs="맑은 고딕" w:hint="eastAsia"/>
          <w:lang w:eastAsia="ko-KR"/>
        </w:rPr>
        <w:t>5</w:t>
      </w:r>
      <w:r w:rsidR="00231011">
        <w:rPr>
          <w:rFonts w:ascii="조선신명조" w:eastAsia="조선신명조" w:hAnsi="맑은 고딕" w:cs="맑은 고딕" w:hint="eastAsia"/>
          <w:lang w:eastAsia="ko-KR"/>
        </w:rPr>
        <w:t>. 예측 성능평가 지표</w:t>
      </w:r>
    </w:p>
    <w:p w14:paraId="52BD3DF9" w14:textId="77777777" w:rsidR="00751707" w:rsidRPr="00751707" w:rsidRDefault="00751707" w:rsidP="00752DA5">
      <w:pPr>
        <w:pBdr>
          <w:top w:val="nil"/>
          <w:left w:val="nil"/>
          <w:bottom w:val="nil"/>
          <w:right w:val="nil"/>
          <w:between w:val="nil"/>
        </w:pBdr>
        <w:spacing w:before="53" w:line="252" w:lineRule="auto"/>
        <w:ind w:left="110"/>
        <w:jc w:val="both"/>
        <w:rPr>
          <w:rFonts w:ascii="조선신명조" w:eastAsia="조선신명조" w:hAnsi="맑은 고딕" w:cs="맑은 고딕"/>
          <w:lang w:eastAsia="ko-KR"/>
        </w:rPr>
      </w:pPr>
    </w:p>
    <w:p w14:paraId="3F5C2F7D" w14:textId="77777777" w:rsidR="00795A5C" w:rsidRDefault="00795A5C" w:rsidP="001E1A55">
      <w:pPr>
        <w:pBdr>
          <w:top w:val="nil"/>
          <w:left w:val="nil"/>
          <w:bottom w:val="nil"/>
          <w:right w:val="nil"/>
          <w:between w:val="nil"/>
        </w:pBdr>
        <w:spacing w:before="53" w:line="252" w:lineRule="auto"/>
        <w:ind w:left="110" w:firstLineChars="100" w:firstLine="180"/>
        <w:jc w:val="both"/>
        <w:rPr>
          <w:rFonts w:ascii="조선신명조" w:eastAsia="조선신명조" w:hAnsi="맑은 고딕" w:cs="맑은 고딕"/>
          <w:sz w:val="18"/>
          <w:szCs w:val="18"/>
          <w:lang w:eastAsia="ko-KR"/>
        </w:rPr>
      </w:pPr>
      <w:r w:rsidRPr="00795A5C">
        <w:rPr>
          <w:rFonts w:ascii="조선신명조" w:eastAsia="조선신명조" w:hAnsi="맑은 고딕" w:cs="맑은 고딕" w:hint="eastAsia"/>
          <w:sz w:val="18"/>
          <w:szCs w:val="18"/>
          <w:lang w:eastAsia="ko-KR"/>
        </w:rPr>
        <w:t>본</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연구에서는</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원</w:t>
      </w:r>
      <w:r w:rsidRPr="00795A5C">
        <w:rPr>
          <w:rFonts w:ascii="조선신명조" w:eastAsia="조선신명조" w:hAnsi="맑은 고딕" w:cs="맑은 고딕"/>
          <w:sz w:val="18"/>
          <w:szCs w:val="18"/>
          <w:lang w:eastAsia="ko-KR"/>
        </w:rPr>
        <w:t>/</w:t>
      </w:r>
      <w:r w:rsidRPr="00795A5C">
        <w:rPr>
          <w:rFonts w:ascii="조선신명조" w:eastAsia="조선신명조" w:hAnsi="맑은 고딕" w:cs="맑은 고딕" w:hint="eastAsia"/>
          <w:sz w:val="18"/>
          <w:szCs w:val="18"/>
          <w:lang w:eastAsia="ko-KR"/>
        </w:rPr>
        <w:t>달러</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환율</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예측</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모델의</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성능을</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다각적</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관점에서</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평가하기</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위해</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총</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여섯</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가지</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회귀</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지표를</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활용하였다</w:t>
      </w:r>
      <w:r w:rsidRPr="00795A5C">
        <w:rPr>
          <w:rFonts w:ascii="조선신명조" w:eastAsia="조선신명조" w:hAnsi="맑은 고딕" w:cs="맑은 고딕"/>
          <w:sz w:val="18"/>
          <w:szCs w:val="18"/>
          <w:lang w:eastAsia="ko-KR"/>
        </w:rPr>
        <w:t xml:space="preserve">: RMSE (Root Mean Squared Error), MSPE (Mean Squared Percentage Error), MAE (Mean Absolute Error), MAPE (Mean Absolute Percentage Error), </w:t>
      </w:r>
      <w:proofErr w:type="spellStart"/>
      <w:r w:rsidRPr="00795A5C">
        <w:rPr>
          <w:rFonts w:ascii="조선신명조" w:eastAsia="조선신명조" w:hAnsi="맑은 고딕" w:cs="맑은 고딕"/>
          <w:sz w:val="18"/>
          <w:szCs w:val="18"/>
          <w:lang w:eastAsia="ko-KR"/>
        </w:rPr>
        <w:t>MedAE</w:t>
      </w:r>
      <w:proofErr w:type="spellEnd"/>
      <w:r w:rsidRPr="00795A5C">
        <w:rPr>
          <w:rFonts w:ascii="조선신명조" w:eastAsia="조선신명조" w:hAnsi="맑은 고딕" w:cs="맑은 고딕"/>
          <w:sz w:val="18"/>
          <w:szCs w:val="18"/>
          <w:lang w:eastAsia="ko-KR"/>
        </w:rPr>
        <w:t xml:space="preserve"> (Median Absolute Error), </w:t>
      </w:r>
      <w:proofErr w:type="spellStart"/>
      <w:r w:rsidRPr="00795A5C">
        <w:rPr>
          <w:rFonts w:ascii="조선신명조" w:eastAsia="조선신명조" w:hAnsi="맑은 고딕" w:cs="맑은 고딕"/>
          <w:sz w:val="18"/>
          <w:szCs w:val="18"/>
          <w:lang w:eastAsia="ko-KR"/>
        </w:rPr>
        <w:t>MedAPE</w:t>
      </w:r>
      <w:proofErr w:type="spellEnd"/>
      <w:r w:rsidRPr="00795A5C">
        <w:rPr>
          <w:rFonts w:ascii="조선신명조" w:eastAsia="조선신명조" w:hAnsi="맑은 고딕" w:cs="맑은 고딕"/>
          <w:sz w:val="18"/>
          <w:szCs w:val="18"/>
          <w:lang w:eastAsia="ko-KR"/>
        </w:rPr>
        <w:t xml:space="preserve"> (Median Absolute Percentage Error). </w:t>
      </w:r>
      <w:r w:rsidRPr="00795A5C">
        <w:rPr>
          <w:rFonts w:ascii="조선신명조" w:eastAsia="조선신명조" w:hAnsi="맑은 고딕" w:cs="맑은 고딕" w:hint="eastAsia"/>
          <w:sz w:val="18"/>
          <w:szCs w:val="18"/>
          <w:lang w:eastAsia="ko-KR"/>
        </w:rPr>
        <w:t>이들</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지표는</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예측</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모델이</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제공하는</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성능을</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정확도</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강건성</w:t>
      </w:r>
      <w:r w:rsidRPr="00795A5C">
        <w:rPr>
          <w:rFonts w:ascii="조선신명조" w:eastAsia="조선신명조" w:hAnsi="맑은 고딕" w:cs="맑은 고딕"/>
          <w:sz w:val="18"/>
          <w:szCs w:val="18"/>
          <w:lang w:eastAsia="ko-KR"/>
        </w:rPr>
        <w:t xml:space="preserve">(robustness), </w:t>
      </w:r>
      <w:r w:rsidRPr="00795A5C">
        <w:rPr>
          <w:rFonts w:ascii="조선신명조" w:eastAsia="조선신명조" w:hAnsi="맑은 고딕" w:cs="맑은 고딕" w:hint="eastAsia"/>
          <w:sz w:val="18"/>
          <w:szCs w:val="18"/>
          <w:lang w:eastAsia="ko-KR"/>
        </w:rPr>
        <w:t>그리고</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이상치에</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대한</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민감도까지</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종합적으로</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평가할</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수</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있게</w:t>
      </w:r>
      <w:r w:rsidRPr="00795A5C">
        <w:rPr>
          <w:rFonts w:ascii="조선신명조" w:eastAsia="조선신명조" w:hAnsi="맑은 고딕" w:cs="맑은 고딕"/>
          <w:sz w:val="18"/>
          <w:szCs w:val="18"/>
          <w:lang w:eastAsia="ko-KR"/>
        </w:rPr>
        <w:t xml:space="preserve"> </w:t>
      </w:r>
      <w:r w:rsidRPr="00795A5C">
        <w:rPr>
          <w:rFonts w:ascii="조선신명조" w:eastAsia="조선신명조" w:hAnsi="맑은 고딕" w:cs="맑은 고딕" w:hint="eastAsia"/>
          <w:sz w:val="18"/>
          <w:szCs w:val="18"/>
          <w:lang w:eastAsia="ko-KR"/>
        </w:rPr>
        <w:t>해준다</w:t>
      </w:r>
      <w:r w:rsidRPr="00795A5C">
        <w:rPr>
          <w:rFonts w:ascii="조선신명조" w:eastAsia="조선신명조" w:hAnsi="맑은 고딕" w:cs="맑은 고딕"/>
          <w:sz w:val="18"/>
          <w:szCs w:val="18"/>
          <w:lang w:eastAsia="ko-KR"/>
        </w:rPr>
        <w:t>.</w:t>
      </w:r>
    </w:p>
    <w:p w14:paraId="6ED89C7A" w14:textId="47C2F436" w:rsidR="005068A7" w:rsidRDefault="005068A7" w:rsidP="001E1A55">
      <w:pPr>
        <w:pBdr>
          <w:top w:val="nil"/>
          <w:left w:val="nil"/>
          <w:bottom w:val="nil"/>
          <w:right w:val="nil"/>
          <w:between w:val="nil"/>
        </w:pBdr>
        <w:spacing w:before="53" w:line="252" w:lineRule="auto"/>
        <w:ind w:left="110" w:firstLineChars="100" w:firstLine="180"/>
        <w:jc w:val="both"/>
        <w:rPr>
          <w:rFonts w:ascii="조선신명조" w:eastAsia="조선신명조" w:hAnsi="맑은 고딕" w:cs="맑은 고딕"/>
          <w:sz w:val="18"/>
          <w:szCs w:val="18"/>
          <w:lang w:eastAsia="ko-KR"/>
        </w:rPr>
      </w:pPr>
      <w:r w:rsidRPr="005068A7">
        <w:rPr>
          <w:rFonts w:ascii="조선신명조" w:eastAsia="조선신명조" w:hAnsi="맑은 고딕" w:cs="맑은 고딕"/>
          <w:sz w:val="18"/>
          <w:szCs w:val="18"/>
          <w:lang w:eastAsia="ko-KR"/>
        </w:rPr>
        <w:t>RMSE</w:t>
      </w:r>
      <w:r w:rsidRPr="005068A7">
        <w:rPr>
          <w:rFonts w:ascii="조선신명조" w:eastAsia="조선신명조" w:hAnsi="맑은 고딕" w:cs="맑은 고딕" w:hint="eastAsia"/>
          <w:sz w:val="18"/>
          <w:szCs w:val="18"/>
          <w:lang w:eastAsia="ko-KR"/>
        </w:rPr>
        <w:t>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예측</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오차의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제곱을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평균한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그</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제곱근을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취한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값으로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오차의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크기를</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강하게</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반영하는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특징이</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있다</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예측</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값과</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실제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값의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차이가</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클수록</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제곱이</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되어</w:t>
      </w:r>
      <w:r w:rsidRPr="005068A7">
        <w:rPr>
          <w:rFonts w:ascii="조선신명조" w:eastAsia="조선신명조" w:hAnsi="맑은 고딕" w:cs="맑은 고딕"/>
          <w:sz w:val="18"/>
          <w:szCs w:val="18"/>
          <w:lang w:eastAsia="ko-KR"/>
        </w:rPr>
        <w:t xml:space="preserve"> RMSE </w:t>
      </w:r>
      <w:r w:rsidRPr="005068A7">
        <w:rPr>
          <w:rFonts w:ascii="조선신명조" w:eastAsia="조선신명조" w:hAnsi="맑은 고딕" w:cs="맑은 고딕" w:hint="eastAsia"/>
          <w:sz w:val="18"/>
          <w:szCs w:val="18"/>
          <w:lang w:eastAsia="ko-KR"/>
        </w:rPr>
        <w:t>값이</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크게</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증가하므로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모델의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오차</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제어</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능력을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평가하는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데</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매우</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유용하다</w:t>
      </w:r>
      <w:r w:rsidRPr="005068A7">
        <w:rPr>
          <w:rFonts w:ascii="조선신명조" w:eastAsia="조선신명조" w:hAnsi="맑은 고딕" w:cs="맑은 고딕"/>
          <w:sz w:val="18"/>
          <w:szCs w:val="18"/>
          <w:lang w:eastAsia="ko-KR"/>
        </w:rPr>
        <w:t>. RMSE</w:t>
      </w:r>
      <w:r w:rsidRPr="005068A7">
        <w:rPr>
          <w:rFonts w:ascii="조선신명조" w:eastAsia="조선신명조" w:hAnsi="맑은 고딕" w:cs="맑은 고딕" w:hint="eastAsia"/>
          <w:sz w:val="18"/>
          <w:szCs w:val="18"/>
          <w:lang w:eastAsia="ko-KR"/>
        </w:rPr>
        <w:t>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데이터의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단위를</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그대로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유지하므로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해석이</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직관적이고</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모델의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예측</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성능을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정량적으로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평가하는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데</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널리</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사용된다</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특히</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큰</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오차가</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중요한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예측</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상황에서는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매우</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중요한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지표로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예측</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정확도를</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극대화하는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모델을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찾는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데</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도움을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준다</w:t>
      </w:r>
      <w:r w:rsidRPr="005068A7">
        <w:rPr>
          <w:rFonts w:ascii="조선신명조" w:eastAsia="조선신명조" w:hAnsi="맑은 고딕" w:cs="맑은 고딕"/>
          <w:sz w:val="18"/>
          <w:szCs w:val="18"/>
          <w:lang w:eastAsia="ko-KR"/>
        </w:rPr>
        <w:t>.</w:t>
      </w:r>
    </w:p>
    <w:p w14:paraId="61FD00EC" w14:textId="5E690F11" w:rsidR="005068A7" w:rsidRDefault="005068A7" w:rsidP="001E1A55">
      <w:pPr>
        <w:pBdr>
          <w:top w:val="nil"/>
          <w:left w:val="nil"/>
          <w:bottom w:val="nil"/>
          <w:right w:val="nil"/>
          <w:between w:val="nil"/>
        </w:pBdr>
        <w:spacing w:before="53" w:line="252" w:lineRule="auto"/>
        <w:ind w:left="110" w:firstLineChars="100" w:firstLine="180"/>
        <w:jc w:val="both"/>
        <w:rPr>
          <w:rFonts w:ascii="조선신명조" w:eastAsia="조선신명조" w:hAnsi="맑은 고딕" w:cs="맑은 고딕"/>
          <w:sz w:val="18"/>
          <w:szCs w:val="18"/>
          <w:lang w:eastAsia="ko-KR"/>
        </w:rPr>
      </w:pPr>
      <w:r w:rsidRPr="005068A7">
        <w:rPr>
          <w:rFonts w:ascii="조선신명조" w:eastAsia="조선신명조" w:hAnsi="맑은 고딕" w:cs="맑은 고딕"/>
          <w:sz w:val="18"/>
          <w:szCs w:val="18"/>
          <w:lang w:eastAsia="ko-KR"/>
        </w:rPr>
        <w:t>MSPE</w:t>
      </w:r>
      <w:r w:rsidRPr="005068A7">
        <w:rPr>
          <w:rFonts w:ascii="조선신명조" w:eastAsia="조선신명조" w:hAnsi="맑은 고딕" w:cs="맑은 고딕" w:hint="eastAsia"/>
          <w:sz w:val="18"/>
          <w:szCs w:val="18"/>
          <w:lang w:eastAsia="ko-KR"/>
        </w:rPr>
        <w:t>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예측</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오차를</w:t>
      </w:r>
      <w:r w:rsidRPr="005068A7">
        <w:rPr>
          <w:rFonts w:ascii="조선신명조" w:eastAsia="조선신명조" w:hAnsi="맑은 고딕" w:cs="맑은 고딕"/>
          <w:sz w:val="18"/>
          <w:szCs w:val="18"/>
          <w:lang w:eastAsia="ko-KR"/>
        </w:rPr>
        <w:t xml:space="preserve"> </w:t>
      </w:r>
      <w:proofErr w:type="spellStart"/>
      <w:r w:rsidRPr="005068A7">
        <w:rPr>
          <w:rFonts w:ascii="조선신명조" w:eastAsia="조선신명조" w:hAnsi="맑은 고딕" w:cs="맑은 고딕" w:hint="eastAsia"/>
          <w:sz w:val="18"/>
          <w:szCs w:val="18"/>
          <w:lang w:eastAsia="ko-KR"/>
        </w:rPr>
        <w:t>실제값으로</w:t>
      </w:r>
      <w:proofErr w:type="spellEnd"/>
      <w:r w:rsidRPr="005068A7">
        <w:rPr>
          <w:rFonts w:ascii="조선신명조" w:eastAsia="조선신명조" w:hAnsi="맑은 고딕" w:cs="맑은 고딕"/>
          <w:sz w:val="18"/>
          <w:szCs w:val="18"/>
          <w:lang w:eastAsia="ko-KR"/>
        </w:rPr>
        <w:t xml:space="preserve"> </w:t>
      </w:r>
      <w:proofErr w:type="spellStart"/>
      <w:r w:rsidRPr="005068A7">
        <w:rPr>
          <w:rFonts w:ascii="조선신명조" w:eastAsia="조선신명조" w:hAnsi="맑은 고딕" w:cs="맑은 고딕" w:hint="eastAsia"/>
          <w:sz w:val="18"/>
          <w:szCs w:val="18"/>
          <w:lang w:eastAsia="ko-KR"/>
        </w:rPr>
        <w:t>정규화한</w:t>
      </w:r>
      <w:proofErr w:type="spellEnd"/>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제곱하여</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평균한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값이다</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이는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상대적</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오차</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크기에</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주목하여</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예측의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정확도를</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평가하며</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모델이</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예측</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오차의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상대적</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크기에</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얼마나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민감한지를</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평가할</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있다</w:t>
      </w:r>
      <w:r w:rsidRPr="005068A7">
        <w:rPr>
          <w:rFonts w:ascii="조선신명조" w:eastAsia="조선신명조" w:hAnsi="맑은 고딕" w:cs="맑은 고딕"/>
          <w:sz w:val="18"/>
          <w:szCs w:val="18"/>
          <w:lang w:eastAsia="ko-KR"/>
        </w:rPr>
        <w:t>. MSPE</w:t>
      </w:r>
      <w:r w:rsidRPr="005068A7">
        <w:rPr>
          <w:rFonts w:ascii="조선신명조" w:eastAsia="조선신명조" w:hAnsi="맑은 고딕" w:cs="맑은 고딕" w:hint="eastAsia"/>
          <w:sz w:val="18"/>
          <w:szCs w:val="18"/>
          <w:lang w:eastAsia="ko-KR"/>
        </w:rPr>
        <w:t>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예측</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오차가</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모델의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편향</w:t>
      </w:r>
      <w:r w:rsidRPr="005068A7">
        <w:rPr>
          <w:rFonts w:ascii="조선신명조" w:eastAsia="조선신명조" w:hAnsi="맑은 고딕" w:cs="맑은 고딕"/>
          <w:sz w:val="18"/>
          <w:szCs w:val="18"/>
          <w:lang w:eastAsia="ko-KR"/>
        </w:rPr>
        <w:t>(bias)</w:t>
      </w:r>
      <w:r w:rsidRPr="005068A7">
        <w:rPr>
          <w:rFonts w:ascii="조선신명조" w:eastAsia="조선신명조" w:hAnsi="맑은 고딕" w:cs="맑은 고딕" w:hint="eastAsia"/>
          <w:sz w:val="18"/>
          <w:szCs w:val="18"/>
          <w:lang w:eastAsia="ko-KR"/>
        </w:rPr>
        <w:t>과</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분산</w:t>
      </w:r>
      <w:r w:rsidRPr="005068A7">
        <w:rPr>
          <w:rFonts w:ascii="조선신명조" w:eastAsia="조선신명조" w:hAnsi="맑은 고딕" w:cs="맑은 고딕"/>
          <w:sz w:val="18"/>
          <w:szCs w:val="18"/>
          <w:lang w:eastAsia="ko-KR"/>
        </w:rPr>
        <w:t>(variance)</w:t>
      </w:r>
      <w:r w:rsidRPr="005068A7">
        <w:rPr>
          <w:rFonts w:ascii="조선신명조" w:eastAsia="조선신명조" w:hAnsi="맑은 고딕" w:cs="맑은 고딕" w:hint="eastAsia"/>
          <w:sz w:val="18"/>
          <w:szCs w:val="18"/>
          <w:lang w:eastAsia="ko-KR"/>
        </w:rPr>
        <w:t>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동시에</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반영하기</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때문에</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모델의</w:t>
      </w:r>
      <w:r w:rsidRPr="005068A7">
        <w:rPr>
          <w:rFonts w:ascii="조선신명조" w:eastAsia="조선신명조" w:hAnsi="맑은 고딕" w:cs="맑은 고딕"/>
          <w:sz w:val="18"/>
          <w:szCs w:val="18"/>
          <w:lang w:eastAsia="ko-KR"/>
        </w:rPr>
        <w:t xml:space="preserve"> </w:t>
      </w:r>
      <w:proofErr w:type="spellStart"/>
      <w:r w:rsidRPr="005068A7">
        <w:rPr>
          <w:rFonts w:ascii="조선신명조" w:eastAsia="조선신명조" w:hAnsi="맑은 고딕" w:cs="맑은 고딕" w:hint="eastAsia"/>
          <w:sz w:val="18"/>
          <w:szCs w:val="18"/>
          <w:lang w:eastAsia="ko-KR"/>
        </w:rPr>
        <w:t>정확성뿐만</w:t>
      </w:r>
      <w:proofErr w:type="spellEnd"/>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아니라</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분포의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불균형에도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민감하게</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반응할</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있다</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또한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상대적인</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오차를</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강조하여</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편향이나</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고른</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분산을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평가하는</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데</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중요한</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역할을</w:t>
      </w:r>
      <w:r w:rsidRPr="005068A7">
        <w:rPr>
          <w:rFonts w:ascii="조선신명조" w:eastAsia="조선신명조" w:hAnsi="맑은 고딕" w:cs="맑은 고딕"/>
          <w:sz w:val="18"/>
          <w:szCs w:val="18"/>
          <w:lang w:eastAsia="ko-KR"/>
        </w:rPr>
        <w:t xml:space="preserve"> </w:t>
      </w:r>
      <w:r w:rsidRPr="005068A7">
        <w:rPr>
          <w:rFonts w:ascii="조선신명조" w:eastAsia="조선신명조" w:hAnsi="맑은 고딕" w:cs="맑은 고딕" w:hint="eastAsia"/>
          <w:sz w:val="18"/>
          <w:szCs w:val="18"/>
          <w:lang w:eastAsia="ko-KR"/>
        </w:rPr>
        <w:t>한다</w:t>
      </w:r>
      <w:r w:rsidRPr="005068A7">
        <w:rPr>
          <w:rFonts w:ascii="조선신명조" w:eastAsia="조선신명조" w:hAnsi="맑은 고딕" w:cs="맑은 고딕"/>
          <w:sz w:val="18"/>
          <w:szCs w:val="18"/>
          <w:lang w:eastAsia="ko-KR"/>
        </w:rPr>
        <w:t>.</w:t>
      </w:r>
    </w:p>
    <w:p w14:paraId="19C98698" w14:textId="29604366" w:rsidR="005068A7" w:rsidRDefault="00A06C47" w:rsidP="001E1A55">
      <w:pPr>
        <w:pBdr>
          <w:top w:val="nil"/>
          <w:left w:val="nil"/>
          <w:bottom w:val="nil"/>
          <w:right w:val="nil"/>
          <w:between w:val="nil"/>
        </w:pBdr>
        <w:spacing w:before="53" w:line="252" w:lineRule="auto"/>
        <w:ind w:left="110" w:firstLineChars="100" w:firstLine="180"/>
        <w:jc w:val="both"/>
        <w:rPr>
          <w:rFonts w:ascii="조선신명조" w:eastAsia="조선신명조" w:hAnsi="맑은 고딕" w:cs="맑은 고딕"/>
          <w:sz w:val="18"/>
          <w:szCs w:val="18"/>
          <w:lang w:eastAsia="ko-KR"/>
        </w:rPr>
      </w:pPr>
      <w:r w:rsidRPr="00A06C47">
        <w:rPr>
          <w:rFonts w:ascii="조선신명조" w:eastAsia="조선신명조" w:hAnsi="맑은 고딕" w:cs="맑은 고딕"/>
          <w:sz w:val="18"/>
          <w:szCs w:val="18"/>
          <w:lang w:eastAsia="ko-KR"/>
        </w:rPr>
        <w:t>MAE</w:t>
      </w:r>
      <w:r w:rsidRPr="00A06C47">
        <w:rPr>
          <w:rFonts w:ascii="조선신명조" w:eastAsia="조선신명조" w:hAnsi="맑은 고딕" w:cs="맑은 고딕" w:hint="eastAsia"/>
          <w:sz w:val="18"/>
          <w:szCs w:val="18"/>
          <w:lang w:eastAsia="ko-KR"/>
        </w:rPr>
        <w:t>는</w:t>
      </w:r>
      <w:r w:rsidRPr="00A06C47">
        <w:rPr>
          <w:rFonts w:ascii="조선신명조" w:eastAsia="조선신명조" w:hAnsi="맑은 고딕" w:cs="맑은 고딕"/>
          <w:sz w:val="18"/>
          <w:szCs w:val="18"/>
          <w:lang w:eastAsia="ko-KR"/>
        </w:rPr>
        <w:t xml:space="preserve"> </w:t>
      </w:r>
      <w:proofErr w:type="spellStart"/>
      <w:r w:rsidRPr="00A06C47">
        <w:rPr>
          <w:rFonts w:ascii="조선신명조" w:eastAsia="조선신명조" w:hAnsi="맑은 고딕" w:cs="맑은 고딕" w:hint="eastAsia"/>
          <w:sz w:val="18"/>
          <w:szCs w:val="18"/>
          <w:lang w:eastAsia="ko-KR"/>
        </w:rPr>
        <w:t>예측값과</w:t>
      </w:r>
      <w:proofErr w:type="spellEnd"/>
      <w:r w:rsidRPr="00A06C47">
        <w:rPr>
          <w:rFonts w:ascii="조선신명조" w:eastAsia="조선신명조" w:hAnsi="맑은 고딕" w:cs="맑은 고딕"/>
          <w:sz w:val="18"/>
          <w:szCs w:val="18"/>
          <w:lang w:eastAsia="ko-KR"/>
        </w:rPr>
        <w:t xml:space="preserve"> </w:t>
      </w:r>
      <w:proofErr w:type="spellStart"/>
      <w:r w:rsidRPr="00A06C47">
        <w:rPr>
          <w:rFonts w:ascii="조선신명조" w:eastAsia="조선신명조" w:hAnsi="맑은 고딕" w:cs="맑은 고딕" w:hint="eastAsia"/>
          <w:sz w:val="18"/>
          <w:szCs w:val="18"/>
          <w:lang w:eastAsia="ko-KR"/>
        </w:rPr>
        <w:t>실제값</w:t>
      </w:r>
      <w:proofErr w:type="spellEnd"/>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간의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절대적</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차이를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평균한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값으로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각</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오차를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동일한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가중치로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반영하여</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평균적인</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예측</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정확도를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평가하는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데</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유용하다</w:t>
      </w:r>
      <w:r w:rsidRPr="00A06C47">
        <w:rPr>
          <w:rFonts w:ascii="조선신명조" w:eastAsia="조선신명조" w:hAnsi="맑은 고딕" w:cs="맑은 고딕"/>
          <w:sz w:val="18"/>
          <w:szCs w:val="18"/>
          <w:lang w:eastAsia="ko-KR"/>
        </w:rPr>
        <w:t>. RMSE</w:t>
      </w:r>
      <w:r w:rsidRPr="00A06C47">
        <w:rPr>
          <w:rFonts w:ascii="조선신명조" w:eastAsia="조선신명조" w:hAnsi="맑은 고딕" w:cs="맑은 고딕" w:hint="eastAsia"/>
          <w:sz w:val="18"/>
          <w:szCs w:val="18"/>
          <w:lang w:eastAsia="ko-KR"/>
        </w:rPr>
        <w:t>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비교할</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때</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이상치에</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대한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민감도가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적어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이상치가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존재하는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데이터에서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모델의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성능을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안정적으로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평가할</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있다</w:t>
      </w:r>
      <w:r w:rsidRPr="00A06C47">
        <w:rPr>
          <w:rFonts w:ascii="조선신명조" w:eastAsia="조선신명조" w:hAnsi="맑은 고딕" w:cs="맑은 고딕"/>
          <w:sz w:val="18"/>
          <w:szCs w:val="18"/>
          <w:lang w:eastAsia="ko-KR"/>
        </w:rPr>
        <w:t>. MAE</w:t>
      </w:r>
      <w:r w:rsidRPr="00A06C47">
        <w:rPr>
          <w:rFonts w:ascii="조선신명조" w:eastAsia="조선신명조" w:hAnsi="맑은 고딕" w:cs="맑은 고딕" w:hint="eastAsia"/>
          <w:sz w:val="18"/>
          <w:szCs w:val="18"/>
          <w:lang w:eastAsia="ko-KR"/>
        </w:rPr>
        <w:t>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직관적으로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이해할</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있는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지표로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예측이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맞았는지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아닌지를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빠르게</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파악하는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데</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유용하다</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또한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오차</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크기에</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대해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균등한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평가를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제공하여</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모델의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일관된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예측</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정확도를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확인하는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데</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적합하다</w:t>
      </w:r>
      <w:r w:rsidRPr="00A06C47">
        <w:rPr>
          <w:rFonts w:ascii="조선신명조" w:eastAsia="조선신명조" w:hAnsi="맑은 고딕" w:cs="맑은 고딕"/>
          <w:sz w:val="18"/>
          <w:szCs w:val="18"/>
          <w:lang w:eastAsia="ko-KR"/>
        </w:rPr>
        <w:t>.</w:t>
      </w:r>
    </w:p>
    <w:p w14:paraId="2B31A6DE" w14:textId="74FF0274" w:rsidR="00A06C47" w:rsidRDefault="00A06C47" w:rsidP="001E1A55">
      <w:pPr>
        <w:pBdr>
          <w:top w:val="nil"/>
          <w:left w:val="nil"/>
          <w:bottom w:val="nil"/>
          <w:right w:val="nil"/>
          <w:between w:val="nil"/>
        </w:pBdr>
        <w:spacing w:before="53" w:line="252" w:lineRule="auto"/>
        <w:ind w:left="110" w:firstLineChars="100" w:firstLine="180"/>
        <w:jc w:val="both"/>
        <w:rPr>
          <w:rFonts w:ascii="조선신명조" w:eastAsia="조선신명조" w:hAnsi="맑은 고딕" w:cs="맑은 고딕"/>
          <w:sz w:val="18"/>
          <w:szCs w:val="18"/>
          <w:lang w:eastAsia="ko-KR"/>
        </w:rPr>
      </w:pPr>
      <w:r w:rsidRPr="00A06C47">
        <w:rPr>
          <w:rFonts w:ascii="조선신명조" w:eastAsia="조선신명조" w:hAnsi="맑은 고딕" w:cs="맑은 고딕"/>
          <w:sz w:val="18"/>
          <w:szCs w:val="18"/>
          <w:lang w:eastAsia="ko-KR"/>
        </w:rPr>
        <w:t>MAPE</w:t>
      </w:r>
      <w:r w:rsidRPr="00A06C47">
        <w:rPr>
          <w:rFonts w:ascii="조선신명조" w:eastAsia="조선신명조" w:hAnsi="맑은 고딕" w:cs="맑은 고딕" w:hint="eastAsia"/>
          <w:sz w:val="18"/>
          <w:szCs w:val="18"/>
          <w:lang w:eastAsia="ko-KR"/>
        </w:rPr>
        <w:t>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절대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오차를</w:t>
      </w:r>
      <w:r w:rsidRPr="00A06C47">
        <w:rPr>
          <w:rFonts w:ascii="조선신명조" w:eastAsia="조선신명조" w:hAnsi="맑은 고딕" w:cs="맑은 고딕"/>
          <w:sz w:val="18"/>
          <w:szCs w:val="18"/>
          <w:lang w:eastAsia="ko-KR"/>
        </w:rPr>
        <w:t xml:space="preserve"> </w:t>
      </w:r>
      <w:proofErr w:type="spellStart"/>
      <w:r w:rsidRPr="00A06C47">
        <w:rPr>
          <w:rFonts w:ascii="조선신명조" w:eastAsia="조선신명조" w:hAnsi="맑은 고딕" w:cs="맑은 고딕" w:hint="eastAsia"/>
          <w:sz w:val="18"/>
          <w:szCs w:val="18"/>
          <w:lang w:eastAsia="ko-KR"/>
        </w:rPr>
        <w:t>실제값으로</w:t>
      </w:r>
      <w:proofErr w:type="spellEnd"/>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나눈</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뒤</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백분율로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환산한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값이다</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통해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모델의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오차를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직관적으로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이해할</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있으며</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비율</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오차를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기반으로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예측</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성능을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평가할</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있다</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그러나</w:t>
      </w:r>
      <w:r w:rsidRPr="00A06C47">
        <w:rPr>
          <w:rFonts w:ascii="조선신명조" w:eastAsia="조선신명조" w:hAnsi="맑은 고딕" w:cs="맑은 고딕"/>
          <w:sz w:val="18"/>
          <w:szCs w:val="18"/>
          <w:lang w:eastAsia="ko-KR"/>
        </w:rPr>
        <w:t xml:space="preserve"> </w:t>
      </w:r>
      <w:proofErr w:type="spellStart"/>
      <w:r w:rsidRPr="00A06C47">
        <w:rPr>
          <w:rFonts w:ascii="조선신명조" w:eastAsia="조선신명조" w:hAnsi="맑은 고딕" w:cs="맑은 고딕" w:hint="eastAsia"/>
          <w:sz w:val="18"/>
          <w:szCs w:val="18"/>
          <w:lang w:eastAsia="ko-KR"/>
        </w:rPr>
        <w:t>실제값이</w:t>
      </w:r>
      <w:proofErr w:type="spellEnd"/>
      <w:r w:rsidRPr="00A06C47">
        <w:rPr>
          <w:rFonts w:ascii="조선신명조" w:eastAsia="조선신명조" w:hAnsi="맑은 고딕" w:cs="맑은 고딕"/>
          <w:sz w:val="18"/>
          <w:szCs w:val="18"/>
          <w:lang w:eastAsia="ko-KR"/>
        </w:rPr>
        <w:t xml:space="preserve"> 0</w:t>
      </w:r>
      <w:r w:rsidRPr="00A06C47">
        <w:rPr>
          <w:rFonts w:ascii="조선신명조" w:eastAsia="조선신명조" w:hAnsi="맑은 고딕" w:cs="맑은 고딕" w:hint="eastAsia"/>
          <w:sz w:val="18"/>
          <w:szCs w:val="18"/>
          <w:lang w:eastAsia="ko-KR"/>
        </w:rPr>
        <w:t>이거나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매우</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작은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경우에는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무한대의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값이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발생할</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있어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지표의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사용에</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주의가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필요하다</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이런</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문제로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인해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일부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연구에서는</w:t>
      </w:r>
      <w:r w:rsidRPr="00A06C47">
        <w:rPr>
          <w:rFonts w:ascii="조선신명조" w:eastAsia="조선신명조" w:hAnsi="맑은 고딕" w:cs="맑은 고딕"/>
          <w:sz w:val="18"/>
          <w:szCs w:val="18"/>
          <w:lang w:eastAsia="ko-KR"/>
        </w:rPr>
        <w:t xml:space="preserve"> MAPE</w:t>
      </w:r>
      <w:r w:rsidRPr="00A06C47">
        <w:rPr>
          <w:rFonts w:ascii="조선신명조" w:eastAsia="조선신명조" w:hAnsi="맑은 고딕" w:cs="맑은 고딕" w:hint="eastAsia"/>
          <w:sz w:val="18"/>
          <w:szCs w:val="18"/>
          <w:lang w:eastAsia="ko-KR"/>
        </w:rPr>
        <w:t>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대안</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지표를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제시하기도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한다</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그럼에도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불구하고</w:t>
      </w:r>
      <w:r w:rsidRPr="00A06C47">
        <w:rPr>
          <w:rFonts w:ascii="조선신명조" w:eastAsia="조선신명조" w:hAnsi="맑은 고딕" w:cs="맑은 고딕"/>
          <w:sz w:val="18"/>
          <w:szCs w:val="18"/>
          <w:lang w:eastAsia="ko-KR"/>
        </w:rPr>
        <w:t>, MAPE</w:t>
      </w:r>
      <w:r w:rsidRPr="00A06C47">
        <w:rPr>
          <w:rFonts w:ascii="조선신명조" w:eastAsia="조선신명조" w:hAnsi="맑은 고딕" w:cs="맑은 고딕" w:hint="eastAsia"/>
          <w:sz w:val="18"/>
          <w:szCs w:val="18"/>
          <w:lang w:eastAsia="ko-KR"/>
        </w:rPr>
        <w:t>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예측이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이루어졌는지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빠르게</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파악할</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있는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유용한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지표로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여전히</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많은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경우에</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사용된다</w:t>
      </w:r>
      <w:r w:rsidRPr="00A06C47">
        <w:rPr>
          <w:rFonts w:ascii="조선신명조" w:eastAsia="조선신명조" w:hAnsi="맑은 고딕" w:cs="맑은 고딕"/>
          <w:sz w:val="18"/>
          <w:szCs w:val="18"/>
          <w:lang w:eastAsia="ko-KR"/>
        </w:rPr>
        <w:t>.</w:t>
      </w:r>
    </w:p>
    <w:p w14:paraId="16CF68CE" w14:textId="4C99596F" w:rsidR="00A06C47" w:rsidRDefault="00A06C47" w:rsidP="001E1A55">
      <w:pPr>
        <w:pBdr>
          <w:top w:val="nil"/>
          <w:left w:val="nil"/>
          <w:bottom w:val="nil"/>
          <w:right w:val="nil"/>
          <w:between w:val="nil"/>
        </w:pBdr>
        <w:spacing w:before="53" w:line="252" w:lineRule="auto"/>
        <w:ind w:left="110" w:firstLineChars="100" w:firstLine="180"/>
        <w:jc w:val="both"/>
        <w:rPr>
          <w:rFonts w:ascii="조선신명조" w:eastAsia="조선신명조" w:hAnsi="맑은 고딕" w:cs="맑은 고딕"/>
          <w:sz w:val="18"/>
          <w:szCs w:val="18"/>
          <w:lang w:eastAsia="ko-KR"/>
        </w:rPr>
      </w:pPr>
      <w:proofErr w:type="spellStart"/>
      <w:r w:rsidRPr="00A06C47">
        <w:rPr>
          <w:rFonts w:ascii="조선신명조" w:eastAsia="조선신명조" w:hAnsi="맑은 고딕" w:cs="맑은 고딕"/>
          <w:sz w:val="18"/>
          <w:szCs w:val="18"/>
          <w:lang w:eastAsia="ko-KR"/>
        </w:rPr>
        <w:t>MedAE</w:t>
      </w:r>
      <w:proofErr w:type="spellEnd"/>
      <w:r w:rsidRPr="00A06C47">
        <w:rPr>
          <w:rFonts w:ascii="조선신명조" w:eastAsia="조선신명조" w:hAnsi="맑은 고딕" w:cs="맑은 고딕" w:hint="eastAsia"/>
          <w:sz w:val="18"/>
          <w:szCs w:val="18"/>
          <w:lang w:eastAsia="ko-KR"/>
        </w:rPr>
        <w:t>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절대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오차의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중앙값을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사용하여</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이상치에</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대한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영향을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최소화한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지표이다</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평균</w:t>
      </w:r>
      <w:r w:rsidRPr="00A06C47">
        <w:rPr>
          <w:rFonts w:ascii="조선신명조" w:eastAsia="조선신명조" w:hAnsi="맑은 고딕" w:cs="맑은 고딕"/>
          <w:sz w:val="18"/>
          <w:szCs w:val="18"/>
          <w:lang w:eastAsia="ko-KR"/>
        </w:rPr>
        <w:t>(Mean)</w:t>
      </w:r>
      <w:r w:rsidRPr="00A06C47">
        <w:rPr>
          <w:rFonts w:ascii="조선신명조" w:eastAsia="조선신명조" w:hAnsi="맑은 고딕" w:cs="맑은 고딕" w:hint="eastAsia"/>
          <w:sz w:val="18"/>
          <w:szCs w:val="18"/>
          <w:lang w:eastAsia="ko-KR"/>
        </w:rPr>
        <w:t>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아닌</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중앙값</w:t>
      </w:r>
      <w:r w:rsidRPr="00A06C47">
        <w:rPr>
          <w:rFonts w:ascii="조선신명조" w:eastAsia="조선신명조" w:hAnsi="맑은 고딕" w:cs="맑은 고딕"/>
          <w:sz w:val="18"/>
          <w:szCs w:val="18"/>
          <w:lang w:eastAsia="ko-KR"/>
        </w:rPr>
        <w:t>(Median)</w:t>
      </w:r>
      <w:r w:rsidRPr="00A06C47">
        <w:rPr>
          <w:rFonts w:ascii="조선신명조" w:eastAsia="조선신명조" w:hAnsi="맑은 고딕" w:cs="맑은 고딕" w:hint="eastAsia"/>
          <w:sz w:val="18"/>
          <w:szCs w:val="18"/>
          <w:lang w:eastAsia="ko-KR"/>
        </w:rPr>
        <w:t>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사용함으로써</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데이터</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분포의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왜곡에</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민감하며</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모델이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일관되게</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성능을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발휘하는지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평가할</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있다</w:t>
      </w:r>
      <w:r w:rsidRPr="00A06C47">
        <w:rPr>
          <w:rFonts w:ascii="조선신명조" w:eastAsia="조선신명조" w:hAnsi="맑은 고딕" w:cs="맑은 고딕"/>
          <w:sz w:val="18"/>
          <w:szCs w:val="18"/>
          <w:lang w:eastAsia="ko-KR"/>
        </w:rPr>
        <w:t xml:space="preserve">. </w:t>
      </w:r>
      <w:proofErr w:type="spellStart"/>
      <w:r w:rsidRPr="00A06C47">
        <w:rPr>
          <w:rFonts w:ascii="조선신명조" w:eastAsia="조선신명조" w:hAnsi="맑은 고딕" w:cs="맑은 고딕"/>
          <w:sz w:val="18"/>
          <w:szCs w:val="18"/>
          <w:lang w:eastAsia="ko-KR"/>
        </w:rPr>
        <w:t>MedAE</w:t>
      </w:r>
      <w:proofErr w:type="spellEnd"/>
      <w:r w:rsidRPr="00A06C47">
        <w:rPr>
          <w:rFonts w:ascii="조선신명조" w:eastAsia="조선신명조" w:hAnsi="맑은 고딕" w:cs="맑은 고딕" w:hint="eastAsia"/>
          <w:sz w:val="18"/>
          <w:szCs w:val="18"/>
          <w:lang w:eastAsia="ko-KR"/>
        </w:rPr>
        <w:t>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이상치</w:t>
      </w:r>
      <w:r w:rsidRPr="00A06C47">
        <w:rPr>
          <w:rFonts w:ascii="조선신명조" w:eastAsia="조선신명조" w:hAnsi="맑은 고딕" w:cs="맑은 고딕"/>
          <w:sz w:val="18"/>
          <w:szCs w:val="18"/>
          <w:lang w:eastAsia="ko-KR"/>
        </w:rPr>
        <w:t>(outlier)</w:t>
      </w:r>
      <w:r w:rsidRPr="00A06C47">
        <w:rPr>
          <w:rFonts w:ascii="조선신명조" w:eastAsia="조선신명조" w:hAnsi="맑은 고딕" w:cs="맑은 고딕" w:hint="eastAsia"/>
          <w:sz w:val="18"/>
          <w:szCs w:val="18"/>
          <w:lang w:eastAsia="ko-KR"/>
        </w:rPr>
        <w:t>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존재하는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경우에도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모델의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예측</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성능을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안정적으로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평가할</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있기</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때문에</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특히</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비정상적인</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분포나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급격한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변동이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있는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데이터셋에서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유용하게</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활용될</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있다</w:t>
      </w:r>
      <w:r w:rsidRPr="00A06C47">
        <w:rPr>
          <w:rFonts w:ascii="조선신명조" w:eastAsia="조선신명조" w:hAnsi="맑은 고딕" w:cs="맑은 고딕"/>
          <w:sz w:val="18"/>
          <w:szCs w:val="18"/>
          <w:lang w:eastAsia="ko-KR"/>
        </w:rPr>
        <w:t>.</w:t>
      </w:r>
    </w:p>
    <w:p w14:paraId="189A7AEE" w14:textId="3DADF08F" w:rsidR="00A06C47" w:rsidRDefault="00A06C47" w:rsidP="001E1A55">
      <w:pPr>
        <w:pBdr>
          <w:top w:val="nil"/>
          <w:left w:val="nil"/>
          <w:bottom w:val="nil"/>
          <w:right w:val="nil"/>
          <w:between w:val="nil"/>
        </w:pBdr>
        <w:spacing w:before="53" w:line="252" w:lineRule="auto"/>
        <w:ind w:left="110" w:firstLineChars="100" w:firstLine="180"/>
        <w:jc w:val="both"/>
        <w:rPr>
          <w:rFonts w:ascii="조선신명조" w:eastAsia="조선신명조" w:hAnsi="맑은 고딕" w:cs="맑은 고딕"/>
          <w:sz w:val="18"/>
          <w:szCs w:val="18"/>
          <w:lang w:eastAsia="ko-KR"/>
        </w:rPr>
      </w:pPr>
      <w:proofErr w:type="spellStart"/>
      <w:r w:rsidRPr="00A06C47">
        <w:rPr>
          <w:rFonts w:ascii="조선신명조" w:eastAsia="조선신명조" w:hAnsi="맑은 고딕" w:cs="맑은 고딕"/>
          <w:sz w:val="18"/>
          <w:szCs w:val="18"/>
          <w:lang w:eastAsia="ko-KR"/>
        </w:rPr>
        <w:t>MedAPE</w:t>
      </w:r>
      <w:proofErr w:type="spellEnd"/>
      <w:r w:rsidRPr="00A06C47">
        <w:rPr>
          <w:rFonts w:ascii="조선신명조" w:eastAsia="조선신명조" w:hAnsi="맑은 고딕" w:cs="맑은 고딕" w:hint="eastAsia"/>
          <w:sz w:val="18"/>
          <w:szCs w:val="18"/>
          <w:lang w:eastAsia="ko-KR"/>
        </w:rPr>
        <w:t>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절대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백분율</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오차의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중앙값을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사용하여</w:t>
      </w:r>
      <w:r w:rsidRPr="00A06C47">
        <w:rPr>
          <w:rFonts w:ascii="조선신명조" w:eastAsia="조선신명조" w:hAnsi="맑은 고딕" w:cs="맑은 고딕"/>
          <w:sz w:val="18"/>
          <w:szCs w:val="18"/>
          <w:lang w:eastAsia="ko-KR"/>
        </w:rPr>
        <w:t xml:space="preserve"> MAPE</w:t>
      </w:r>
      <w:r w:rsidRPr="00A06C47">
        <w:rPr>
          <w:rFonts w:ascii="조선신명조" w:eastAsia="조선신명조" w:hAnsi="맑은 고딕" w:cs="맑은 고딕" w:hint="eastAsia"/>
          <w:sz w:val="18"/>
          <w:szCs w:val="18"/>
          <w:lang w:eastAsia="ko-KR"/>
        </w:rPr>
        <w:t>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직관성을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유지하면서도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극단적인</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오차의</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영향을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완화하는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지표이다</w:t>
      </w:r>
      <w:r w:rsidRPr="00A06C47">
        <w:rPr>
          <w:rFonts w:ascii="조선신명조" w:eastAsia="조선신명조" w:hAnsi="맑은 고딕" w:cs="맑은 고딕"/>
          <w:sz w:val="18"/>
          <w:szCs w:val="18"/>
          <w:lang w:eastAsia="ko-KR"/>
        </w:rPr>
        <w:t>. MAPE</w:t>
      </w:r>
      <w:r w:rsidRPr="00A06C47">
        <w:rPr>
          <w:rFonts w:ascii="조선신명조" w:eastAsia="조선신명조" w:hAnsi="맑은 고딕" w:cs="맑은 고딕" w:hint="eastAsia"/>
          <w:sz w:val="18"/>
          <w:szCs w:val="18"/>
          <w:lang w:eastAsia="ko-KR"/>
        </w:rPr>
        <w:t>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유사하게</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백분율</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기준으로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예측</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성능을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평가하지만</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중앙값</w:t>
      </w:r>
      <w:r w:rsidRPr="00A06C47">
        <w:rPr>
          <w:rFonts w:ascii="조선신명조" w:eastAsia="조선신명조" w:hAnsi="맑은 고딕" w:cs="맑은 고딕"/>
          <w:sz w:val="18"/>
          <w:szCs w:val="18"/>
          <w:lang w:eastAsia="ko-KR"/>
        </w:rPr>
        <w:t>(Median)</w:t>
      </w:r>
      <w:r w:rsidRPr="00A06C47">
        <w:rPr>
          <w:rFonts w:ascii="조선신명조" w:eastAsia="조선신명조" w:hAnsi="맑은 고딕" w:cs="맑은 고딕" w:hint="eastAsia"/>
          <w:sz w:val="18"/>
          <w:szCs w:val="18"/>
          <w:lang w:eastAsia="ko-KR"/>
        </w:rPr>
        <w:t>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사용하여</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이상치에</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강건한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특성을</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가짐으로써</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금융</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시계열과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같이</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이상치가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자주</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발생하는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데이터셋에서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더</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안정적이고</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정확한</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평가가</w:t>
      </w:r>
      <w:r w:rsidRPr="00A06C47">
        <w:rPr>
          <w:rFonts w:ascii="조선신명조" w:eastAsia="조선신명조" w:hAnsi="맑은 고딕" w:cs="맑은 고딕"/>
          <w:sz w:val="18"/>
          <w:szCs w:val="18"/>
          <w:lang w:eastAsia="ko-KR"/>
        </w:rPr>
        <w:t xml:space="preserve"> </w:t>
      </w:r>
      <w:r w:rsidRPr="00A06C47">
        <w:rPr>
          <w:rFonts w:ascii="조선신명조" w:eastAsia="조선신명조" w:hAnsi="맑은 고딕" w:cs="맑은 고딕" w:hint="eastAsia"/>
          <w:sz w:val="18"/>
          <w:szCs w:val="18"/>
          <w:lang w:eastAsia="ko-KR"/>
        </w:rPr>
        <w:t>가능하다</w:t>
      </w:r>
      <w:r w:rsidRPr="00A06C47">
        <w:rPr>
          <w:rFonts w:ascii="조선신명조" w:eastAsia="조선신명조" w:hAnsi="맑은 고딕" w:cs="맑은 고딕"/>
          <w:sz w:val="18"/>
          <w:szCs w:val="18"/>
          <w:lang w:eastAsia="ko-KR"/>
        </w:rPr>
        <w:t>.</w:t>
      </w:r>
    </w:p>
    <w:p w14:paraId="72A5AC2D" w14:textId="4EC81D48" w:rsidR="00A06C47" w:rsidRPr="00A06C47" w:rsidRDefault="00943AE7" w:rsidP="001E1A55">
      <w:pPr>
        <w:pBdr>
          <w:top w:val="nil"/>
          <w:left w:val="nil"/>
          <w:bottom w:val="nil"/>
          <w:right w:val="nil"/>
          <w:between w:val="nil"/>
        </w:pBdr>
        <w:spacing w:before="53" w:line="252" w:lineRule="auto"/>
        <w:ind w:left="110" w:firstLineChars="100" w:firstLine="180"/>
        <w:jc w:val="both"/>
        <w:rPr>
          <w:rFonts w:ascii="조선신명조" w:eastAsia="조선신명조" w:hAnsi="맑은 고딕" w:cs="맑은 고딕"/>
          <w:sz w:val="18"/>
          <w:szCs w:val="18"/>
          <w:lang w:eastAsia="ko-KR"/>
        </w:rPr>
      </w:pPr>
      <w:r w:rsidRPr="00943AE7">
        <w:rPr>
          <w:rFonts w:ascii="조선신명조" w:eastAsia="조선신명조" w:hAnsi="맑은 고딕" w:cs="맑은 고딕" w:hint="eastAsia"/>
          <w:sz w:val="18"/>
          <w:szCs w:val="18"/>
          <w:lang w:eastAsia="ko-KR"/>
        </w:rPr>
        <w:t>이처럼</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다양한</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예측</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성능</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지표를</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함께</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활용함으로써</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본</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연구는</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모델의</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평균적</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예측</w:t>
      </w:r>
      <w:r w:rsidRPr="00943AE7">
        <w:rPr>
          <w:rFonts w:ascii="조선신명조" w:eastAsia="조선신명조" w:hAnsi="맑은 고딕" w:cs="맑은 고딕"/>
          <w:sz w:val="18"/>
          <w:szCs w:val="18"/>
          <w:lang w:eastAsia="ko-KR"/>
        </w:rPr>
        <w:t xml:space="preserve"> </w:t>
      </w:r>
      <w:proofErr w:type="spellStart"/>
      <w:r w:rsidRPr="00943AE7">
        <w:rPr>
          <w:rFonts w:ascii="조선신명조" w:eastAsia="조선신명조" w:hAnsi="맑은 고딕" w:cs="맑은 고딕" w:hint="eastAsia"/>
          <w:sz w:val="18"/>
          <w:szCs w:val="18"/>
          <w:lang w:eastAsia="ko-KR"/>
        </w:rPr>
        <w:t>정확도뿐만</w:t>
      </w:r>
      <w:proofErr w:type="spellEnd"/>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아니라</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이상치에</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대한</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강건성</w:t>
      </w:r>
      <w:r w:rsidRPr="00943AE7">
        <w:rPr>
          <w:rFonts w:ascii="조선신명조" w:eastAsia="조선신명조" w:hAnsi="맑은 고딕" w:cs="맑은 고딕"/>
          <w:sz w:val="18"/>
          <w:szCs w:val="18"/>
          <w:lang w:eastAsia="ko-KR"/>
        </w:rPr>
        <w:t>(robustness)</w:t>
      </w:r>
      <w:r w:rsidRPr="00943AE7">
        <w:rPr>
          <w:rFonts w:ascii="조선신명조" w:eastAsia="조선신명조" w:hAnsi="맑은 고딕" w:cs="맑은 고딕" w:hint="eastAsia"/>
          <w:sz w:val="18"/>
          <w:szCs w:val="18"/>
          <w:lang w:eastAsia="ko-KR"/>
        </w:rPr>
        <w:t>과</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실제</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금융</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예측</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환경에서의</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해석</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가능성을</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종합적으로</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검증하였다</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여러</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지표를</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활용하는</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것은</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각</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지표가</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모델의</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다른</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성능</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측면을</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강조하기</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때문이다</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예를</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들어</w:t>
      </w:r>
      <w:r w:rsidRPr="00943AE7">
        <w:rPr>
          <w:rFonts w:ascii="조선신명조" w:eastAsia="조선신명조" w:hAnsi="맑은 고딕" w:cs="맑은 고딕"/>
          <w:sz w:val="18"/>
          <w:szCs w:val="18"/>
          <w:lang w:eastAsia="ko-KR"/>
        </w:rPr>
        <w:t>, RMSE</w:t>
      </w:r>
      <w:r w:rsidRPr="00943AE7">
        <w:rPr>
          <w:rFonts w:ascii="조선신명조" w:eastAsia="조선신명조" w:hAnsi="맑은 고딕" w:cs="맑은 고딕" w:hint="eastAsia"/>
          <w:sz w:val="18"/>
          <w:szCs w:val="18"/>
          <w:lang w:eastAsia="ko-KR"/>
        </w:rPr>
        <w:t>는</w:t>
      </w:r>
      <w:r w:rsidRPr="00943AE7">
        <w:rPr>
          <w:rFonts w:ascii="조선신명조" w:eastAsia="조선신명조" w:hAnsi="맑은 고딕" w:cs="맑은 고딕"/>
          <w:sz w:val="18"/>
          <w:szCs w:val="18"/>
          <w:lang w:eastAsia="ko-KR"/>
        </w:rPr>
        <w:t xml:space="preserve"> </w:t>
      </w:r>
      <w:r w:rsidR="003E3D20">
        <w:rPr>
          <w:rFonts w:ascii="조선신명조" w:eastAsia="조선신명조" w:hAnsi="맑은 고딕" w:cs="맑은 고딕" w:hint="eastAsia"/>
          <w:sz w:val="18"/>
          <w:szCs w:val="18"/>
          <w:lang w:eastAsia="ko-KR"/>
        </w:rPr>
        <w:t>일관된 환율예측의 정확성을, MSPE는 높은 변동성에도 정확한 예측을</w:t>
      </w:r>
      <w:r w:rsidRPr="00943AE7">
        <w:rPr>
          <w:rFonts w:ascii="조선신명조" w:eastAsia="조선신명조" w:hAnsi="맑은 고딕" w:cs="맑은 고딕"/>
          <w:sz w:val="18"/>
          <w:szCs w:val="18"/>
          <w:lang w:eastAsia="ko-KR"/>
        </w:rPr>
        <w:t>, MAE</w:t>
      </w:r>
      <w:r w:rsidR="003E3D20">
        <w:rPr>
          <w:rFonts w:ascii="조선신명조" w:eastAsia="조선신명조" w:hAnsi="맑은 고딕" w:cs="맑은 고딕" w:hint="eastAsia"/>
          <w:sz w:val="18"/>
          <w:szCs w:val="18"/>
          <w:lang w:eastAsia="ko-KR"/>
        </w:rPr>
        <w:t>와 MAPE는 전반적인 정</w:t>
      </w:r>
      <w:r w:rsidRPr="00943AE7">
        <w:rPr>
          <w:rFonts w:ascii="조선신명조" w:eastAsia="조선신명조" w:hAnsi="맑은 고딕" w:cs="맑은 고딕" w:hint="eastAsia"/>
          <w:sz w:val="18"/>
          <w:szCs w:val="18"/>
          <w:lang w:eastAsia="ko-KR"/>
        </w:rPr>
        <w:t>확도</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이해를</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강조한다</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또한</w:t>
      </w:r>
      <w:r w:rsidRPr="00943AE7">
        <w:rPr>
          <w:rFonts w:ascii="조선신명조" w:eastAsia="조선신명조" w:hAnsi="맑은 고딕" w:cs="맑은 고딕"/>
          <w:sz w:val="18"/>
          <w:szCs w:val="18"/>
          <w:lang w:eastAsia="ko-KR"/>
        </w:rPr>
        <w:t xml:space="preserve">, </w:t>
      </w:r>
      <w:proofErr w:type="spellStart"/>
      <w:r w:rsidRPr="00943AE7">
        <w:rPr>
          <w:rFonts w:ascii="조선신명조" w:eastAsia="조선신명조" w:hAnsi="맑은 고딕" w:cs="맑은 고딕"/>
          <w:sz w:val="18"/>
          <w:szCs w:val="18"/>
          <w:lang w:eastAsia="ko-KR"/>
        </w:rPr>
        <w:t>MedAE</w:t>
      </w:r>
      <w:proofErr w:type="spellEnd"/>
      <w:r w:rsidRPr="00943AE7">
        <w:rPr>
          <w:rFonts w:ascii="조선신명조" w:eastAsia="조선신명조" w:hAnsi="맑은 고딕" w:cs="맑은 고딕" w:hint="eastAsia"/>
          <w:sz w:val="18"/>
          <w:szCs w:val="18"/>
          <w:lang w:eastAsia="ko-KR"/>
        </w:rPr>
        <w:t>와</w:t>
      </w:r>
      <w:r w:rsidRPr="00943AE7">
        <w:rPr>
          <w:rFonts w:ascii="조선신명조" w:eastAsia="조선신명조" w:hAnsi="맑은 고딕" w:cs="맑은 고딕"/>
          <w:sz w:val="18"/>
          <w:szCs w:val="18"/>
          <w:lang w:eastAsia="ko-KR"/>
        </w:rPr>
        <w:t xml:space="preserve"> </w:t>
      </w:r>
      <w:proofErr w:type="spellStart"/>
      <w:r w:rsidRPr="00943AE7">
        <w:rPr>
          <w:rFonts w:ascii="조선신명조" w:eastAsia="조선신명조" w:hAnsi="맑은 고딕" w:cs="맑은 고딕"/>
          <w:sz w:val="18"/>
          <w:szCs w:val="18"/>
          <w:lang w:eastAsia="ko-KR"/>
        </w:rPr>
        <w:t>MedAPE</w:t>
      </w:r>
      <w:proofErr w:type="spellEnd"/>
      <w:r w:rsidRPr="00943AE7">
        <w:rPr>
          <w:rFonts w:ascii="조선신명조" w:eastAsia="조선신명조" w:hAnsi="맑은 고딕" w:cs="맑은 고딕" w:hint="eastAsia"/>
          <w:sz w:val="18"/>
          <w:szCs w:val="18"/>
          <w:lang w:eastAsia="ko-KR"/>
        </w:rPr>
        <w:t>는</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이상치가</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많은</w:t>
      </w:r>
      <w:r w:rsidRPr="00943AE7">
        <w:rPr>
          <w:rFonts w:ascii="조선신명조" w:eastAsia="조선신명조" w:hAnsi="맑은 고딕" w:cs="맑은 고딕"/>
          <w:sz w:val="18"/>
          <w:szCs w:val="18"/>
          <w:lang w:eastAsia="ko-KR"/>
        </w:rPr>
        <w:t xml:space="preserve"> </w:t>
      </w:r>
      <w:r w:rsidR="00FF7907">
        <w:rPr>
          <w:rFonts w:ascii="조선신명조" w:eastAsia="조선신명조" w:hAnsi="맑은 고딕" w:cs="맑은 고딕" w:hint="eastAsia"/>
          <w:sz w:val="18"/>
          <w:szCs w:val="18"/>
          <w:lang w:eastAsia="ko-KR"/>
        </w:rPr>
        <w:t>비정상적인 환율 변동에도 강건하고 안정적인 예측을</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확인하는</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데</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중요한</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역할을</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한다</w:t>
      </w:r>
      <w:r w:rsidRPr="00943AE7">
        <w:rPr>
          <w:rFonts w:ascii="조선신명조" w:eastAsia="조선신명조" w:hAnsi="맑은 고딕" w:cs="맑은 고딕"/>
          <w:sz w:val="18"/>
          <w:szCs w:val="18"/>
          <w:lang w:eastAsia="ko-KR"/>
        </w:rPr>
        <w:t>.</w:t>
      </w:r>
      <w:r>
        <w:rPr>
          <w:rFonts w:ascii="조선신명조" w:eastAsia="조선신명조" w:hAnsi="맑은 고딕" w:cs="맑은 고딕" w:hint="eastAsia"/>
          <w:sz w:val="18"/>
          <w:szCs w:val="18"/>
          <w:lang w:eastAsia="ko-KR"/>
        </w:rPr>
        <w:t xml:space="preserve"> </w:t>
      </w:r>
      <w:r w:rsidRPr="00943AE7">
        <w:rPr>
          <w:rFonts w:ascii="조선신명조" w:eastAsia="조선신명조" w:hAnsi="맑은 고딕" w:cs="맑은 고딕" w:hint="eastAsia"/>
          <w:sz w:val="18"/>
          <w:szCs w:val="18"/>
          <w:lang w:eastAsia="ko-KR"/>
        </w:rPr>
        <w:t>따라서</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이들</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lastRenderedPageBreak/>
        <w:t>지표를</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종합적으로</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고려하여</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본</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연구에서는</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모델</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성능의</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균형을</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잡고</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여러</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가지</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측면에서의</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평가를</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통해</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예측</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모델이</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금융</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시장에서의</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실제</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예측</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환경에</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적합한지를</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다각도로</w:t>
      </w:r>
      <w:r w:rsidRPr="00943AE7">
        <w:rPr>
          <w:rFonts w:ascii="조선신명조" w:eastAsia="조선신명조" w:hAnsi="맑은 고딕" w:cs="맑은 고딕"/>
          <w:sz w:val="18"/>
          <w:szCs w:val="18"/>
          <w:lang w:eastAsia="ko-KR"/>
        </w:rPr>
        <w:t xml:space="preserve"> </w:t>
      </w:r>
      <w:r w:rsidRPr="00943AE7">
        <w:rPr>
          <w:rFonts w:ascii="조선신명조" w:eastAsia="조선신명조" w:hAnsi="맑은 고딕" w:cs="맑은 고딕" w:hint="eastAsia"/>
          <w:sz w:val="18"/>
          <w:szCs w:val="18"/>
          <w:lang w:eastAsia="ko-KR"/>
        </w:rPr>
        <w:t>검토하였다</w:t>
      </w:r>
      <w:r w:rsidRPr="00943AE7">
        <w:rPr>
          <w:rFonts w:ascii="조선신명조" w:eastAsia="조선신명조" w:hAnsi="맑은 고딕" w:cs="맑은 고딕"/>
          <w:sz w:val="18"/>
          <w:szCs w:val="18"/>
          <w:lang w:eastAsia="ko-KR"/>
        </w:rPr>
        <w:t>.</w:t>
      </w:r>
    </w:p>
    <w:p w14:paraId="10E0F9B7" w14:textId="77777777" w:rsidR="00F06C42" w:rsidRPr="00A31D33" w:rsidRDefault="00F06C42" w:rsidP="00F06C42">
      <w:pPr>
        <w:pBdr>
          <w:top w:val="nil"/>
          <w:left w:val="nil"/>
          <w:bottom w:val="nil"/>
          <w:right w:val="nil"/>
          <w:between w:val="nil"/>
        </w:pBdr>
        <w:spacing w:before="53" w:line="252" w:lineRule="auto"/>
        <w:ind w:left="110"/>
        <w:jc w:val="both"/>
        <w:rPr>
          <w:rFonts w:ascii="조선신명조" w:eastAsia="조선신명조" w:hAnsi="맑은 고딕" w:cs="맑은 고딕"/>
          <w:lang w:eastAsia="ko-KR"/>
        </w:rPr>
      </w:pPr>
    </w:p>
    <w:p w14:paraId="7DBEE47E" w14:textId="6AF6941C" w:rsidR="00E00448" w:rsidRDefault="00E00448" w:rsidP="00E00448">
      <w:pPr>
        <w:pBdr>
          <w:top w:val="nil"/>
          <w:left w:val="nil"/>
          <w:bottom w:val="nil"/>
          <w:right w:val="nil"/>
          <w:between w:val="nil"/>
        </w:pBdr>
        <w:spacing w:before="53" w:line="252" w:lineRule="auto"/>
        <w:jc w:val="both"/>
        <w:rPr>
          <w:rFonts w:ascii="조선신명조" w:eastAsia="조선신명조"/>
          <w:color w:val="000000"/>
          <w:sz w:val="24"/>
          <w:szCs w:val="24"/>
          <w:lang w:eastAsia="ko-KR"/>
        </w:rPr>
      </w:pPr>
      <w:proofErr w:type="spellStart"/>
      <w:r w:rsidRPr="00A31D33">
        <w:rPr>
          <w:rFonts w:ascii="조선신명조" w:eastAsia="조선신명조" w:hint="eastAsia"/>
          <w:color w:val="000000"/>
          <w:sz w:val="24"/>
          <w:szCs w:val="24"/>
          <w:lang w:eastAsia="ko-KR"/>
        </w:rPr>
        <w:t>Ⅲ</w:t>
      </w:r>
      <w:proofErr w:type="spellEnd"/>
      <w:r w:rsidRPr="00A31D33">
        <w:rPr>
          <w:rFonts w:ascii="조선신명조" w:eastAsia="조선신명조" w:hint="eastAsia"/>
          <w:color w:val="000000"/>
          <w:sz w:val="24"/>
          <w:szCs w:val="24"/>
          <w:lang w:eastAsia="ko-KR"/>
        </w:rPr>
        <w:t>. 연구결과</w:t>
      </w:r>
    </w:p>
    <w:p w14:paraId="57DDB732" w14:textId="77777777" w:rsidR="00656280" w:rsidRPr="00A31D33" w:rsidRDefault="00656280" w:rsidP="00E00448">
      <w:pPr>
        <w:pBdr>
          <w:top w:val="nil"/>
          <w:left w:val="nil"/>
          <w:bottom w:val="nil"/>
          <w:right w:val="nil"/>
          <w:between w:val="nil"/>
        </w:pBdr>
        <w:spacing w:before="53" w:line="252" w:lineRule="auto"/>
        <w:jc w:val="both"/>
        <w:rPr>
          <w:rFonts w:ascii="조선신명조" w:eastAsia="조선신명조"/>
          <w:color w:val="000000"/>
          <w:sz w:val="24"/>
          <w:szCs w:val="24"/>
          <w:lang w:eastAsia="ko-KR"/>
        </w:rPr>
      </w:pPr>
    </w:p>
    <w:p w14:paraId="6F75A1CD" w14:textId="2646D205" w:rsidR="00752DA5" w:rsidRPr="00A31D33" w:rsidRDefault="00E00448" w:rsidP="00E00448">
      <w:pPr>
        <w:pBdr>
          <w:top w:val="nil"/>
          <w:left w:val="nil"/>
          <w:bottom w:val="nil"/>
          <w:right w:val="nil"/>
          <w:between w:val="nil"/>
        </w:pBdr>
        <w:spacing w:before="53" w:line="252" w:lineRule="auto"/>
        <w:jc w:val="both"/>
        <w:rPr>
          <w:rFonts w:ascii="조선신명조" w:eastAsia="조선신명조" w:hAnsi="맑은 고딕" w:cs="맑은 고딕"/>
          <w:color w:val="000000"/>
          <w:lang w:eastAsia="ko-KR"/>
        </w:rPr>
      </w:pPr>
      <w:r w:rsidRPr="00A31D33">
        <w:rPr>
          <w:rFonts w:ascii="조선신명조" w:eastAsia="조선신명조" w:hAnsi="맑은 고딕" w:cs="맑은 고딕" w:hint="eastAsia"/>
          <w:color w:val="000000"/>
          <w:lang w:eastAsia="ko-KR"/>
        </w:rPr>
        <w:t>3.1</w:t>
      </w:r>
      <w:r w:rsidR="00752DA5" w:rsidRPr="00A31D33">
        <w:rPr>
          <w:rFonts w:ascii="조선신명조" w:eastAsia="조선신명조" w:hAnsi="맑은 고딕" w:cs="맑은 고딕" w:hint="eastAsia"/>
          <w:color w:val="000000"/>
          <w:lang w:eastAsia="ko-KR"/>
        </w:rPr>
        <w:t xml:space="preserve"> </w:t>
      </w:r>
      <w:r w:rsidR="00615865">
        <w:rPr>
          <w:rFonts w:ascii="조선신명조" w:eastAsia="조선신명조" w:hAnsi="맑은 고딕" w:cs="맑은 고딕" w:hint="eastAsia"/>
          <w:color w:val="000000"/>
          <w:lang w:eastAsia="ko-KR"/>
        </w:rPr>
        <w:t xml:space="preserve">실험과정: 변수조합과 모델, 그리고 </w:t>
      </w:r>
      <w:proofErr w:type="spellStart"/>
      <w:r w:rsidR="00615865">
        <w:rPr>
          <w:rFonts w:ascii="조선신명조" w:eastAsia="조선신명조" w:hAnsi="맑은 고딕" w:cs="맑은 고딕" w:hint="eastAsia"/>
          <w:color w:val="000000"/>
          <w:lang w:eastAsia="ko-KR"/>
        </w:rPr>
        <w:t>하이퍼파라미터</w:t>
      </w:r>
      <w:proofErr w:type="spellEnd"/>
    </w:p>
    <w:p w14:paraId="262A6A74" w14:textId="77777777" w:rsidR="006A5C7E" w:rsidRPr="00A31D33" w:rsidRDefault="006A5C7E" w:rsidP="00E00448">
      <w:pPr>
        <w:pBdr>
          <w:top w:val="nil"/>
          <w:left w:val="nil"/>
          <w:bottom w:val="nil"/>
          <w:right w:val="nil"/>
          <w:between w:val="nil"/>
        </w:pBdr>
        <w:spacing w:before="53" w:line="252" w:lineRule="auto"/>
        <w:jc w:val="both"/>
        <w:rPr>
          <w:rFonts w:ascii="조선신명조" w:eastAsia="조선신명조" w:hAnsi="맑은 고딕" w:cs="맑은 고딕"/>
          <w:color w:val="000000"/>
          <w:lang w:eastAsia="ko-KR"/>
        </w:rPr>
      </w:pPr>
    </w:p>
    <w:p w14:paraId="0EED3A7F" w14:textId="1278B69D" w:rsidR="00E7113A" w:rsidRDefault="00E7113A"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E7113A">
        <w:rPr>
          <w:rFonts w:ascii="조선신명조" w:eastAsia="조선신명조" w:hAnsi="맑은 고딕" w:cs="맑은 고딕" w:hint="eastAsia"/>
          <w:color w:val="000000"/>
          <w:sz w:val="18"/>
          <w:szCs w:val="18"/>
          <w:lang w:eastAsia="ko-KR"/>
        </w:rPr>
        <w:t>본</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연구는</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원</w:t>
      </w:r>
      <w:r w:rsidRPr="00E7113A">
        <w:rPr>
          <w:rFonts w:ascii="조선신명조" w:eastAsia="조선신명조" w:hAnsi="맑은 고딕" w:cs="맑은 고딕"/>
          <w:color w:val="000000"/>
          <w:sz w:val="18"/>
          <w:szCs w:val="18"/>
          <w:lang w:eastAsia="ko-KR"/>
        </w:rPr>
        <w:t>/</w:t>
      </w:r>
      <w:r w:rsidRPr="00E7113A">
        <w:rPr>
          <w:rFonts w:ascii="조선신명조" w:eastAsia="조선신명조" w:hAnsi="맑은 고딕" w:cs="맑은 고딕" w:hint="eastAsia"/>
          <w:color w:val="000000"/>
          <w:sz w:val="18"/>
          <w:szCs w:val="18"/>
          <w:lang w:eastAsia="ko-KR"/>
        </w:rPr>
        <w:t>달러</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환율의</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다음</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영업일</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종가</w:t>
      </w:r>
      <w:r w:rsidRPr="00E7113A">
        <w:rPr>
          <w:rFonts w:ascii="조선신명조" w:eastAsia="조선신명조" w:hAnsi="맑은 고딕" w:cs="맑은 고딕"/>
          <w:color w:val="000000"/>
          <w:sz w:val="18"/>
          <w:szCs w:val="18"/>
          <w:lang w:eastAsia="ko-KR"/>
        </w:rPr>
        <w:t xml:space="preserve">(1-step ahead) </w:t>
      </w:r>
      <w:r w:rsidRPr="00E7113A">
        <w:rPr>
          <w:rFonts w:ascii="조선신명조" w:eastAsia="조선신명조" w:hAnsi="맑은 고딕" w:cs="맑은 고딕" w:hint="eastAsia"/>
          <w:color w:val="000000"/>
          <w:sz w:val="18"/>
          <w:szCs w:val="18"/>
          <w:lang w:eastAsia="ko-KR"/>
        </w:rPr>
        <w:t>예측을</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목표로</w:t>
      </w:r>
      <w:r w:rsidRPr="00E7113A">
        <w:rPr>
          <w:rFonts w:ascii="조선신명조" w:eastAsia="조선신명조" w:hAnsi="맑은 고딕" w:cs="맑은 고딕"/>
          <w:color w:val="000000"/>
          <w:sz w:val="18"/>
          <w:szCs w:val="18"/>
          <w:lang w:eastAsia="ko-KR"/>
        </w:rPr>
        <w:t>, LSTM, GRU, CNN-LSTM, CNN-GRU</w:t>
      </w:r>
      <w:r w:rsidRPr="00E7113A">
        <w:rPr>
          <w:rFonts w:ascii="조선신명조" w:eastAsia="조선신명조" w:hAnsi="맑은 고딕" w:cs="맑은 고딕" w:hint="eastAsia"/>
          <w:color w:val="000000"/>
          <w:sz w:val="18"/>
          <w:szCs w:val="18"/>
          <w:lang w:eastAsia="ko-KR"/>
        </w:rPr>
        <w:t>의</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네</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가지</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딥러닝</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아키텍처를</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동일한</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실험</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설계</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하에</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비교하였다</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전체</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표본은</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시계열</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순서를</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보존한</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상태로</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학습</w:t>
      </w:r>
      <w:r w:rsidRPr="00E7113A">
        <w:rPr>
          <w:rFonts w:ascii="조선신명조" w:eastAsia="조선신명조" w:hAnsi="맑은 고딕" w:cs="맑은 고딕"/>
          <w:color w:val="000000"/>
          <w:sz w:val="18"/>
          <w:szCs w:val="18"/>
          <w:lang w:eastAsia="ko-KR"/>
        </w:rPr>
        <w:t xml:space="preserve"> 80% / </w:t>
      </w:r>
      <w:r w:rsidRPr="00E7113A">
        <w:rPr>
          <w:rFonts w:ascii="조선신명조" w:eastAsia="조선신명조" w:hAnsi="맑은 고딕" w:cs="맑은 고딕" w:hint="eastAsia"/>
          <w:color w:val="000000"/>
          <w:sz w:val="18"/>
          <w:szCs w:val="18"/>
          <w:lang w:eastAsia="ko-KR"/>
        </w:rPr>
        <w:t>테스트</w:t>
      </w:r>
      <w:r w:rsidRPr="00E7113A">
        <w:rPr>
          <w:rFonts w:ascii="조선신명조" w:eastAsia="조선신명조" w:hAnsi="맑은 고딕" w:cs="맑은 고딕"/>
          <w:color w:val="000000"/>
          <w:sz w:val="18"/>
          <w:szCs w:val="18"/>
          <w:lang w:eastAsia="ko-KR"/>
        </w:rPr>
        <w:t xml:space="preserve"> 20%</w:t>
      </w:r>
      <w:r w:rsidRPr="00E7113A">
        <w:rPr>
          <w:rFonts w:ascii="조선신명조" w:eastAsia="조선신명조" w:hAnsi="맑은 고딕" w:cs="맑은 고딕" w:hint="eastAsia"/>
          <w:color w:val="000000"/>
          <w:sz w:val="18"/>
          <w:szCs w:val="18"/>
          <w:lang w:eastAsia="ko-KR"/>
        </w:rPr>
        <w:t>로</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분할하였으며</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시간의</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전진</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정보</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누설을</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차단하기</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위해</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모든</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전처리와</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모형</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적합은</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학습</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세트</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기준으로</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학습된</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매개변수만을</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사용하여</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테스트</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세트에</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적용하였다</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예측력의</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과거</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정보</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활용</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범위를</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점검하기</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위해</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입력</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시퀀스</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길이</w:t>
      </w:r>
      <w:r w:rsidRPr="00E7113A">
        <w:rPr>
          <w:rFonts w:ascii="조선신명조" w:eastAsia="조선신명조" w:hAnsi="맑은 고딕" w:cs="맑은 고딕"/>
          <w:color w:val="000000"/>
          <w:sz w:val="18"/>
          <w:szCs w:val="18"/>
          <w:lang w:eastAsia="ko-KR"/>
        </w:rPr>
        <w:t>(lookback window)</w:t>
      </w:r>
      <w:r w:rsidRPr="00E7113A">
        <w:rPr>
          <w:rFonts w:ascii="조선신명조" w:eastAsia="조선신명조" w:hAnsi="맑은 고딕" w:cs="맑은 고딕" w:hint="eastAsia"/>
          <w:color w:val="000000"/>
          <w:sz w:val="18"/>
          <w:szCs w:val="18"/>
          <w:lang w:eastAsia="ko-KR"/>
        </w:rPr>
        <w:t>를</w:t>
      </w:r>
      <w:r w:rsidRPr="00E7113A">
        <w:rPr>
          <w:rFonts w:ascii="조선신명조" w:eastAsia="조선신명조" w:hAnsi="맑은 고딕" w:cs="맑은 고딕"/>
          <w:color w:val="000000"/>
          <w:sz w:val="18"/>
          <w:szCs w:val="18"/>
          <w:lang w:eastAsia="ko-KR"/>
        </w:rPr>
        <w:t xml:space="preserve"> 5, 10, 20, 30, 60, 90</w:t>
      </w:r>
      <w:r w:rsidRPr="00E7113A">
        <w:rPr>
          <w:rFonts w:ascii="조선신명조" w:eastAsia="조선신명조" w:hAnsi="맑은 고딕" w:cs="맑은 고딕" w:hint="eastAsia"/>
          <w:color w:val="000000"/>
          <w:sz w:val="18"/>
          <w:szCs w:val="18"/>
          <w:lang w:eastAsia="ko-KR"/>
        </w:rPr>
        <w:t>일로</w:t>
      </w:r>
      <w:r w:rsidRPr="00E7113A">
        <w:rPr>
          <w:rFonts w:ascii="조선신명조" w:eastAsia="조선신명조" w:hAnsi="맑은 고딕" w:cs="맑은 고딕"/>
          <w:color w:val="000000"/>
          <w:sz w:val="18"/>
          <w:szCs w:val="18"/>
          <w:lang w:eastAsia="ko-KR"/>
        </w:rPr>
        <w:t xml:space="preserve"> </w:t>
      </w:r>
      <w:r w:rsidR="002A3A9E">
        <w:rPr>
          <w:rFonts w:ascii="조선신명조" w:eastAsia="조선신명조" w:hAnsi="맑은 고딕" w:cs="맑은 고딕" w:hint="eastAsia"/>
          <w:color w:val="000000"/>
          <w:sz w:val="18"/>
          <w:szCs w:val="18"/>
          <w:lang w:eastAsia="ko-KR"/>
        </w:rPr>
        <w:t>변화시키며</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단</w:t>
      </w:r>
      <w:r w:rsidR="00836428">
        <w:rPr>
          <w:rFonts w:ascii="조선신명조" w:eastAsia="조선신명조" w:hAnsi="맑은 고딕" w:cs="맑은 고딕" w:hint="eastAsia"/>
          <w:color w:val="000000"/>
          <w:sz w:val="18"/>
          <w:szCs w:val="18"/>
          <w:lang w:eastAsia="ko-KR"/>
        </w:rPr>
        <w:t>/중/장</w:t>
      </w:r>
      <w:r w:rsidRPr="00E7113A">
        <w:rPr>
          <w:rFonts w:ascii="조선신명조" w:eastAsia="조선신명조" w:hAnsi="맑은 고딕" w:cs="맑은 고딕" w:hint="eastAsia"/>
          <w:color w:val="000000"/>
          <w:sz w:val="18"/>
          <w:szCs w:val="18"/>
          <w:lang w:eastAsia="ko-KR"/>
        </w:rPr>
        <w:t>기</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메모리</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길이</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변화가</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성능에</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미치는</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영향을</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체계적으로</w:t>
      </w:r>
      <w:r w:rsidRPr="00E7113A">
        <w:rPr>
          <w:rFonts w:ascii="조선신명조" w:eastAsia="조선신명조" w:hAnsi="맑은 고딕" w:cs="맑은 고딕"/>
          <w:color w:val="000000"/>
          <w:sz w:val="18"/>
          <w:szCs w:val="18"/>
          <w:lang w:eastAsia="ko-KR"/>
        </w:rPr>
        <w:t xml:space="preserve"> </w:t>
      </w:r>
      <w:r w:rsidRPr="00E7113A">
        <w:rPr>
          <w:rFonts w:ascii="조선신명조" w:eastAsia="조선신명조" w:hAnsi="맑은 고딕" w:cs="맑은 고딕" w:hint="eastAsia"/>
          <w:color w:val="000000"/>
          <w:sz w:val="18"/>
          <w:szCs w:val="18"/>
          <w:lang w:eastAsia="ko-KR"/>
        </w:rPr>
        <w:t>분석하였다</w:t>
      </w:r>
      <w:r w:rsidRPr="00E7113A">
        <w:rPr>
          <w:rFonts w:ascii="조선신명조" w:eastAsia="조선신명조" w:hAnsi="맑은 고딕" w:cs="맑은 고딕"/>
          <w:color w:val="000000"/>
          <w:sz w:val="18"/>
          <w:szCs w:val="18"/>
          <w:lang w:eastAsia="ko-KR"/>
        </w:rPr>
        <w:t>.</w:t>
      </w:r>
    </w:p>
    <w:p w14:paraId="4D9ACEDB" w14:textId="51AF882C" w:rsidR="00B63B68" w:rsidRDefault="00B63B68"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B63B68">
        <w:rPr>
          <w:rFonts w:ascii="조선신명조" w:eastAsia="조선신명조" w:hAnsi="맑은 고딕" w:cs="맑은 고딕" w:hint="eastAsia"/>
          <w:color w:val="000000"/>
          <w:sz w:val="18"/>
          <w:szCs w:val="18"/>
          <w:lang w:eastAsia="ko-KR"/>
        </w:rPr>
        <w:t>모형의</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추정</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불확실성과</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초기화</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민감도를</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완화하기</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위해</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각</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윈도우</w:t>
      </w:r>
      <w:r>
        <w:rPr>
          <w:rFonts w:ascii="조선신명조" w:eastAsia="조선신명조" w:hAnsi="맑은 고딕" w:cs="맑은 고딕" w:hint="eastAsia"/>
          <w:color w:val="000000"/>
          <w:sz w:val="18"/>
          <w:szCs w:val="18"/>
          <w:lang w:eastAsia="ko-KR"/>
        </w:rPr>
        <w:t xml:space="preserve">와 </w:t>
      </w:r>
      <w:r w:rsidRPr="00B63B68">
        <w:rPr>
          <w:rFonts w:ascii="조선신명조" w:eastAsia="조선신명조" w:hAnsi="맑은 고딕" w:cs="맑은 고딕" w:hint="eastAsia"/>
          <w:color w:val="000000"/>
          <w:sz w:val="18"/>
          <w:szCs w:val="18"/>
          <w:lang w:eastAsia="ko-KR"/>
        </w:rPr>
        <w:t>입력변수</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조합마다</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난수</w:t>
      </w:r>
      <w:r w:rsidRPr="00B63B68">
        <w:rPr>
          <w:rFonts w:ascii="조선신명조" w:eastAsia="조선신명조" w:hAnsi="맑은 고딕" w:cs="맑은 고딕"/>
          <w:color w:val="000000"/>
          <w:sz w:val="18"/>
          <w:szCs w:val="18"/>
          <w:lang w:eastAsia="ko-KR"/>
        </w:rPr>
        <w:t xml:space="preserve"> </w:t>
      </w:r>
      <w:proofErr w:type="spellStart"/>
      <w:r w:rsidRPr="00B63B68">
        <w:rPr>
          <w:rFonts w:ascii="조선신명조" w:eastAsia="조선신명조" w:hAnsi="맑은 고딕" w:cs="맑은 고딕" w:hint="eastAsia"/>
          <w:color w:val="000000"/>
          <w:sz w:val="18"/>
          <w:szCs w:val="18"/>
          <w:lang w:eastAsia="ko-KR"/>
        </w:rPr>
        <w:t>시드</w:t>
      </w:r>
      <w:proofErr w:type="spellEnd"/>
      <w:r w:rsidRPr="00B63B68">
        <w:rPr>
          <w:rFonts w:ascii="조선신명조" w:eastAsia="조선신명조" w:hAnsi="맑은 고딕" w:cs="맑은 고딕"/>
          <w:color w:val="000000"/>
          <w:sz w:val="18"/>
          <w:szCs w:val="18"/>
          <w:lang w:eastAsia="ko-KR"/>
        </w:rPr>
        <w:t xml:space="preserve"> 42, 55, 68</w:t>
      </w:r>
      <w:r w:rsidRPr="00B63B68">
        <w:rPr>
          <w:rFonts w:ascii="조선신명조" w:eastAsia="조선신명조" w:hAnsi="맑은 고딕" w:cs="맑은 고딕" w:hint="eastAsia"/>
          <w:color w:val="000000"/>
          <w:sz w:val="18"/>
          <w:szCs w:val="18"/>
          <w:lang w:eastAsia="ko-KR"/>
        </w:rPr>
        <w:t>을</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적용해</w:t>
      </w:r>
      <w:r w:rsidRPr="00B63B68">
        <w:rPr>
          <w:rFonts w:ascii="조선신명조" w:eastAsia="조선신명조" w:hAnsi="맑은 고딕" w:cs="맑은 고딕"/>
          <w:color w:val="000000"/>
          <w:sz w:val="18"/>
          <w:szCs w:val="18"/>
          <w:lang w:eastAsia="ko-KR"/>
        </w:rPr>
        <w:t xml:space="preserve"> 3</w:t>
      </w:r>
      <w:r w:rsidRPr="00B63B68">
        <w:rPr>
          <w:rFonts w:ascii="조선신명조" w:eastAsia="조선신명조" w:hAnsi="맑은 고딕" w:cs="맑은 고딕" w:hint="eastAsia"/>
          <w:color w:val="000000"/>
          <w:sz w:val="18"/>
          <w:szCs w:val="18"/>
          <w:lang w:eastAsia="ko-KR"/>
        </w:rPr>
        <w:t>회</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반복</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학습을</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수행하였고</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보고치는</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이들의</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산술평균으로</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제시하였다</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입력</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특성은</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모든</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실험에서</w:t>
      </w:r>
      <w:r w:rsidRPr="00B63B68">
        <w:rPr>
          <w:rFonts w:ascii="조선신명조" w:eastAsia="조선신명조" w:hAnsi="맑은 고딕" w:cs="맑은 고딕"/>
          <w:color w:val="000000"/>
          <w:sz w:val="18"/>
          <w:szCs w:val="18"/>
          <w:lang w:eastAsia="ko-KR"/>
        </w:rPr>
        <w:t xml:space="preserve"> </w:t>
      </w:r>
      <w:proofErr w:type="spellStart"/>
      <w:r w:rsidRPr="00B63B68">
        <w:rPr>
          <w:rFonts w:ascii="조선신명조" w:eastAsia="조선신명조" w:hAnsi="맑은 고딕" w:cs="맑은 고딕"/>
          <w:color w:val="000000"/>
          <w:sz w:val="18"/>
          <w:szCs w:val="18"/>
          <w:lang w:eastAsia="ko-KR"/>
        </w:rPr>
        <w:t>RobustScaler</w:t>
      </w:r>
      <w:proofErr w:type="spellEnd"/>
      <w:r w:rsidRPr="00B63B68">
        <w:rPr>
          <w:rFonts w:ascii="조선신명조" w:eastAsia="조선신명조" w:hAnsi="맑은 고딕" w:cs="맑은 고딕" w:hint="eastAsia"/>
          <w:color w:val="000000"/>
          <w:sz w:val="18"/>
          <w:szCs w:val="18"/>
          <w:lang w:eastAsia="ko-KR"/>
        </w:rPr>
        <w:t>로</w:t>
      </w:r>
      <w:r w:rsidRPr="00B63B68">
        <w:rPr>
          <w:rFonts w:ascii="조선신명조" w:eastAsia="조선신명조" w:hAnsi="맑은 고딕" w:cs="맑은 고딕"/>
          <w:color w:val="000000"/>
          <w:sz w:val="18"/>
          <w:szCs w:val="18"/>
          <w:lang w:eastAsia="ko-KR"/>
        </w:rPr>
        <w:t xml:space="preserve"> </w:t>
      </w:r>
      <w:proofErr w:type="spellStart"/>
      <w:r w:rsidRPr="00B63B68">
        <w:rPr>
          <w:rFonts w:ascii="조선신명조" w:eastAsia="조선신명조" w:hAnsi="맑은 고딕" w:cs="맑은 고딕" w:hint="eastAsia"/>
          <w:color w:val="000000"/>
          <w:sz w:val="18"/>
          <w:szCs w:val="18"/>
          <w:lang w:eastAsia="ko-KR"/>
        </w:rPr>
        <w:t>정규화하였다</w:t>
      </w:r>
      <w:proofErr w:type="spellEnd"/>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본</w:t>
      </w:r>
      <w:r w:rsidRPr="00B63B68">
        <w:rPr>
          <w:rFonts w:ascii="조선신명조" w:eastAsia="조선신명조" w:hAnsi="맑은 고딕" w:cs="맑은 고딕"/>
          <w:color w:val="000000"/>
          <w:sz w:val="18"/>
          <w:szCs w:val="18"/>
          <w:lang w:eastAsia="ko-KR"/>
        </w:rPr>
        <w:t xml:space="preserve"> </w:t>
      </w:r>
      <w:proofErr w:type="spellStart"/>
      <w:r w:rsidRPr="00B63B68">
        <w:rPr>
          <w:rFonts w:ascii="조선신명조" w:eastAsia="조선신명조" w:hAnsi="맑은 고딕" w:cs="맑은 고딕" w:hint="eastAsia"/>
          <w:color w:val="000000"/>
          <w:sz w:val="18"/>
          <w:szCs w:val="18"/>
          <w:lang w:eastAsia="ko-KR"/>
        </w:rPr>
        <w:t>스케일러는</w:t>
      </w:r>
      <w:proofErr w:type="spellEnd"/>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중앙값과</w:t>
      </w:r>
      <w:r w:rsidRPr="00B63B68">
        <w:rPr>
          <w:rFonts w:ascii="조선신명조" w:eastAsia="조선신명조" w:hAnsi="맑은 고딕" w:cs="맑은 고딕"/>
          <w:color w:val="000000"/>
          <w:sz w:val="18"/>
          <w:szCs w:val="18"/>
          <w:lang w:eastAsia="ko-KR"/>
        </w:rPr>
        <w:t xml:space="preserve"> </w:t>
      </w:r>
      <w:proofErr w:type="spellStart"/>
      <w:r w:rsidRPr="00B63B68">
        <w:rPr>
          <w:rFonts w:ascii="조선신명조" w:eastAsia="조선신명조" w:hAnsi="맑은 고딕" w:cs="맑은 고딕" w:hint="eastAsia"/>
          <w:color w:val="000000"/>
          <w:sz w:val="18"/>
          <w:szCs w:val="18"/>
          <w:lang w:eastAsia="ko-KR"/>
        </w:rPr>
        <w:t>사분위</w:t>
      </w:r>
      <w:proofErr w:type="spellEnd"/>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범위를</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사용하여</w:t>
      </w:r>
      <w:r w:rsidRPr="00B63B68">
        <w:rPr>
          <w:rFonts w:ascii="조선신명조" w:eastAsia="조선신명조" w:hAnsi="맑은 고딕" w:cs="맑은 고딕"/>
          <w:color w:val="000000"/>
          <w:sz w:val="18"/>
          <w:szCs w:val="18"/>
          <w:lang w:eastAsia="ko-KR"/>
        </w:rPr>
        <w:t xml:space="preserve"> </w:t>
      </w:r>
      <w:proofErr w:type="spellStart"/>
      <w:r w:rsidRPr="00B63B68">
        <w:rPr>
          <w:rFonts w:ascii="조선신명조" w:eastAsia="조선신명조" w:hAnsi="맑은 고딕" w:cs="맑은 고딕" w:hint="eastAsia"/>
          <w:color w:val="000000"/>
          <w:sz w:val="18"/>
          <w:szCs w:val="18"/>
          <w:lang w:eastAsia="ko-KR"/>
        </w:rPr>
        <w:t>극단값</w:t>
      </w:r>
      <w:proofErr w:type="spellEnd"/>
      <w:r w:rsidRPr="00B63B68">
        <w:rPr>
          <w:rFonts w:ascii="조선신명조" w:eastAsia="조선신명조" w:hAnsi="맑은 고딕" w:cs="맑은 고딕"/>
          <w:color w:val="000000"/>
          <w:sz w:val="18"/>
          <w:szCs w:val="18"/>
          <w:lang w:eastAsia="ko-KR"/>
        </w:rPr>
        <w:t>(outlier)</w:t>
      </w:r>
      <w:r w:rsidRPr="00B63B68">
        <w:rPr>
          <w:rFonts w:ascii="조선신명조" w:eastAsia="조선신명조" w:hAnsi="맑은 고딕" w:cs="맑은 고딕" w:hint="eastAsia"/>
          <w:color w:val="000000"/>
          <w:sz w:val="18"/>
          <w:szCs w:val="18"/>
          <w:lang w:eastAsia="ko-KR"/>
        </w:rPr>
        <w:t>에</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대한</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민감도를</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낮추므로</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고변동</w:t>
      </w:r>
      <w:r w:rsidR="00A83BCD">
        <w:rPr>
          <w:rFonts w:ascii="조선신명조" w:eastAsia="조선신명조" w:hAnsi="맑은 고딕" w:cs="맑은 고딕" w:hint="eastAsia"/>
          <w:color w:val="000000"/>
          <w:sz w:val="18"/>
          <w:szCs w:val="18"/>
          <w:lang w:eastAsia="ko-KR"/>
        </w:rPr>
        <w:t xml:space="preserve">과 </w:t>
      </w:r>
      <w:proofErr w:type="spellStart"/>
      <w:r w:rsidRPr="00B63B68">
        <w:rPr>
          <w:rFonts w:ascii="조선신명조" w:eastAsia="조선신명조" w:hAnsi="맑은 고딕" w:cs="맑은 고딕" w:hint="eastAsia"/>
          <w:color w:val="000000"/>
          <w:sz w:val="18"/>
          <w:szCs w:val="18"/>
          <w:lang w:eastAsia="ko-KR"/>
        </w:rPr>
        <w:t>장꼬리</w:t>
      </w:r>
      <w:proofErr w:type="spellEnd"/>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분포를</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보이는</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금융</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시계열의</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스케일</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불안정성을</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완충하는</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데</w:t>
      </w:r>
      <w:r w:rsidRPr="00B63B68">
        <w:rPr>
          <w:rFonts w:ascii="조선신명조" w:eastAsia="조선신명조" w:hAnsi="맑은 고딕" w:cs="맑은 고딕"/>
          <w:color w:val="000000"/>
          <w:sz w:val="18"/>
          <w:szCs w:val="18"/>
          <w:lang w:eastAsia="ko-KR"/>
        </w:rPr>
        <w:t xml:space="preserve"> </w:t>
      </w:r>
      <w:r w:rsidRPr="00B63B68">
        <w:rPr>
          <w:rFonts w:ascii="조선신명조" w:eastAsia="조선신명조" w:hAnsi="맑은 고딕" w:cs="맑은 고딕" w:hint="eastAsia"/>
          <w:color w:val="000000"/>
          <w:sz w:val="18"/>
          <w:szCs w:val="18"/>
          <w:lang w:eastAsia="ko-KR"/>
        </w:rPr>
        <w:t>적합하다</w:t>
      </w:r>
      <w:r w:rsidRPr="00B63B68">
        <w:rPr>
          <w:rFonts w:ascii="조선신명조" w:eastAsia="조선신명조" w:hAnsi="맑은 고딕" w:cs="맑은 고딕"/>
          <w:color w:val="000000"/>
          <w:sz w:val="18"/>
          <w:szCs w:val="18"/>
          <w:lang w:eastAsia="ko-KR"/>
        </w:rPr>
        <w:t>.</w:t>
      </w:r>
    </w:p>
    <w:p w14:paraId="092FCE37" w14:textId="57315461" w:rsidR="00A31D33" w:rsidRDefault="004B390C" w:rsidP="004B390C">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4B390C">
        <w:rPr>
          <w:rFonts w:ascii="조선신명조" w:eastAsia="조선신명조" w:hAnsi="맑은 고딕" w:cs="맑은 고딕" w:hint="eastAsia"/>
          <w:color w:val="000000"/>
          <w:sz w:val="18"/>
          <w:szCs w:val="18"/>
          <w:lang w:eastAsia="ko-KR"/>
        </w:rPr>
        <w:t>입력</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변수는</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다음의</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네</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가지</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케이스로</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구성하여</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구조적</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요인</w:t>
      </w:r>
      <w:r>
        <w:rPr>
          <w:rFonts w:ascii="조선신명조" w:eastAsia="조선신명조" w:hAnsi="맑은 고딕" w:cs="맑은 고딕" w:hint="eastAsia"/>
          <w:color w:val="000000"/>
          <w:sz w:val="18"/>
          <w:szCs w:val="18"/>
          <w:lang w:eastAsia="ko-KR"/>
        </w:rPr>
        <w:t>과</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사건</w:t>
      </w:r>
      <w:r>
        <w:rPr>
          <w:rFonts w:ascii="조선신명조" w:eastAsia="조선신명조" w:hAnsi="맑은 고딕" w:cs="맑은 고딕" w:hint="eastAsia"/>
          <w:color w:val="000000"/>
          <w:sz w:val="18"/>
          <w:szCs w:val="18"/>
          <w:lang w:eastAsia="ko-KR"/>
        </w:rPr>
        <w:t xml:space="preserve"> 및 </w:t>
      </w:r>
      <w:r w:rsidRPr="004B390C">
        <w:rPr>
          <w:rFonts w:ascii="조선신명조" w:eastAsia="조선신명조" w:hAnsi="맑은 고딕" w:cs="맑은 고딕" w:hint="eastAsia"/>
          <w:color w:val="000000"/>
          <w:sz w:val="18"/>
          <w:szCs w:val="18"/>
          <w:lang w:eastAsia="ko-KR"/>
        </w:rPr>
        <w:t>심리</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요인의</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한계</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기여를</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분리</w:t>
      </w:r>
      <w:r w:rsidRPr="004B390C">
        <w:rPr>
          <w:rFonts w:ascii="조선신명조" w:eastAsia="조선신명조" w:hAnsi="맑은 고딕" w:cs="맑은 고딕"/>
          <w:color w:val="000000"/>
          <w:sz w:val="18"/>
          <w:szCs w:val="18"/>
          <w:lang w:eastAsia="ko-KR"/>
        </w:rPr>
        <w:t xml:space="preserve"> </w:t>
      </w:r>
      <w:r w:rsidRPr="004B390C">
        <w:rPr>
          <w:rFonts w:ascii="조선신명조" w:eastAsia="조선신명조" w:hAnsi="맑은 고딕" w:cs="맑은 고딕" w:hint="eastAsia"/>
          <w:color w:val="000000"/>
          <w:sz w:val="18"/>
          <w:szCs w:val="18"/>
          <w:lang w:eastAsia="ko-KR"/>
        </w:rPr>
        <w:t>확인하였다</w:t>
      </w:r>
      <w:r w:rsidRPr="004B390C">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(1) Baseline: 전통적인 거시 및 시장 변수만을 포함하여 예측, (2) Baseline+이벤트 데이터: Baseline에 GDELT 이벤트 변수를 포함하여 예측, (3) Baseline+감성 데이터: Baseline에 뉴스 요약 정보와 </w:t>
      </w:r>
      <w:r w:rsidR="00962417">
        <w:rPr>
          <w:rFonts w:ascii="조선신명조" w:eastAsia="조선신명조" w:hAnsi="맑은 고딕" w:cs="맑은 고딕" w:hint="eastAsia"/>
          <w:color w:val="000000"/>
          <w:sz w:val="18"/>
          <w:szCs w:val="18"/>
          <w:lang w:eastAsia="ko-KR"/>
        </w:rPr>
        <w:t xml:space="preserve">직접/간접/전체 </w:t>
      </w:r>
      <w:r>
        <w:rPr>
          <w:rFonts w:ascii="조선신명조" w:eastAsia="조선신명조" w:hAnsi="맑은 고딕" w:cs="맑은 고딕" w:hint="eastAsia"/>
          <w:color w:val="000000"/>
          <w:sz w:val="18"/>
          <w:szCs w:val="18"/>
          <w:lang w:eastAsia="ko-KR"/>
        </w:rPr>
        <w:t>감정 변수 포함하여 예측, (4) Baseline에 이벤트와 감성 데이터를 모두 반영하여 예측한 조합이다.</w:t>
      </w:r>
    </w:p>
    <w:p w14:paraId="02095FB6" w14:textId="38198417" w:rsidR="004B390C" w:rsidRDefault="000D5BD4" w:rsidP="004B390C">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0D5BD4">
        <w:rPr>
          <w:rFonts w:ascii="조선신명조" w:eastAsia="조선신명조" w:hAnsi="맑은 고딕" w:cs="맑은 고딕" w:hint="eastAsia"/>
          <w:color w:val="000000"/>
          <w:sz w:val="18"/>
          <w:szCs w:val="18"/>
          <w:lang w:eastAsia="ko-KR"/>
        </w:rPr>
        <w:t>모형</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아키텍처는</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다음과</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같이</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동일한</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설계</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원칙을</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유지하였다</w:t>
      </w:r>
      <w:r w:rsidRPr="000D5BD4">
        <w:rPr>
          <w:rFonts w:ascii="조선신명조" w:eastAsia="조선신명조" w:hAnsi="맑은 고딕" w:cs="맑은 고딕"/>
          <w:color w:val="000000"/>
          <w:sz w:val="18"/>
          <w:szCs w:val="18"/>
          <w:lang w:eastAsia="ko-KR"/>
        </w:rPr>
        <w:t>. LSTM/GRU</w:t>
      </w:r>
      <w:r w:rsidRPr="000D5BD4">
        <w:rPr>
          <w:rFonts w:ascii="조선신명조" w:eastAsia="조선신명조" w:hAnsi="맑은 고딕" w:cs="맑은 고딕" w:hint="eastAsia"/>
          <w:color w:val="000000"/>
          <w:sz w:val="18"/>
          <w:szCs w:val="18"/>
          <w:lang w:eastAsia="ko-KR"/>
        </w:rPr>
        <w:t>는</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각각</w:t>
      </w:r>
      <w:r w:rsidRPr="000D5BD4">
        <w:rPr>
          <w:rFonts w:ascii="조선신명조" w:eastAsia="조선신명조" w:hAnsi="맑은 고딕" w:cs="맑은 고딕"/>
          <w:color w:val="000000"/>
          <w:sz w:val="18"/>
          <w:szCs w:val="18"/>
          <w:lang w:eastAsia="ko-KR"/>
        </w:rPr>
        <w:t xml:space="preserve"> 64 </w:t>
      </w:r>
      <w:r w:rsidRPr="000D5BD4">
        <w:rPr>
          <w:rFonts w:ascii="조선신명조" w:eastAsia="조선신명조" w:hAnsi="맑은 고딕" w:cs="맑은 고딕" w:hint="eastAsia"/>
          <w:color w:val="000000"/>
          <w:sz w:val="18"/>
          <w:szCs w:val="18"/>
          <w:lang w:eastAsia="ko-KR"/>
        </w:rPr>
        <w:t>→</w:t>
      </w:r>
      <w:r w:rsidRPr="000D5BD4">
        <w:rPr>
          <w:rFonts w:ascii="조선신명조" w:eastAsia="조선신명조" w:hAnsi="맑은 고딕" w:cs="맑은 고딕"/>
          <w:color w:val="000000"/>
          <w:sz w:val="18"/>
          <w:szCs w:val="18"/>
          <w:lang w:eastAsia="ko-KR"/>
        </w:rPr>
        <w:t xml:space="preserve"> 32 </w:t>
      </w:r>
      <w:r w:rsidRPr="000D5BD4">
        <w:rPr>
          <w:rFonts w:ascii="조선신명조" w:eastAsia="조선신명조" w:hAnsi="맑은 고딕" w:cs="맑은 고딕" w:hint="eastAsia"/>
          <w:color w:val="000000"/>
          <w:sz w:val="18"/>
          <w:szCs w:val="18"/>
          <w:lang w:eastAsia="ko-KR"/>
        </w:rPr>
        <w:t>유닛의</w:t>
      </w:r>
      <w:r w:rsidRPr="000D5BD4">
        <w:rPr>
          <w:rFonts w:ascii="조선신명조" w:eastAsia="조선신명조" w:hAnsi="맑은 고딕" w:cs="맑은 고딕"/>
          <w:color w:val="000000"/>
          <w:sz w:val="18"/>
          <w:szCs w:val="18"/>
          <w:lang w:eastAsia="ko-KR"/>
        </w:rPr>
        <w:t xml:space="preserve"> 2</w:t>
      </w:r>
      <w:r w:rsidRPr="000D5BD4">
        <w:rPr>
          <w:rFonts w:ascii="조선신명조" w:eastAsia="조선신명조" w:hAnsi="맑은 고딕" w:cs="맑은 고딕" w:hint="eastAsia"/>
          <w:color w:val="000000"/>
          <w:sz w:val="18"/>
          <w:szCs w:val="18"/>
          <w:lang w:eastAsia="ko-KR"/>
        </w:rPr>
        <w:t>층</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순환</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스택으로</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구성하고</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층</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사이에</w:t>
      </w:r>
      <w:r w:rsidRPr="000D5BD4">
        <w:rPr>
          <w:rFonts w:ascii="조선신명조" w:eastAsia="조선신명조" w:hAnsi="맑은 고딕" w:cs="맑은 고딕"/>
          <w:color w:val="000000"/>
          <w:sz w:val="18"/>
          <w:szCs w:val="18"/>
          <w:lang w:eastAsia="ko-KR"/>
        </w:rPr>
        <w:t xml:space="preserve"> Dropout=0.1</w:t>
      </w:r>
      <w:r w:rsidRPr="000D5BD4">
        <w:rPr>
          <w:rFonts w:ascii="조선신명조" w:eastAsia="조선신명조" w:hAnsi="맑은 고딕" w:cs="맑은 고딕" w:hint="eastAsia"/>
          <w:color w:val="000000"/>
          <w:sz w:val="18"/>
          <w:szCs w:val="18"/>
          <w:lang w:eastAsia="ko-KR"/>
        </w:rPr>
        <w:t>을</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적용하여</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과적합을</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억제하였다</w:t>
      </w:r>
      <w:r w:rsidRPr="000D5BD4">
        <w:rPr>
          <w:rFonts w:ascii="조선신명조" w:eastAsia="조선신명조" w:hAnsi="맑은 고딕" w:cs="맑은 고딕"/>
          <w:color w:val="000000"/>
          <w:sz w:val="18"/>
          <w:szCs w:val="18"/>
          <w:lang w:eastAsia="ko-KR"/>
        </w:rPr>
        <w:t>. CNN-LSTM/CNN-GRU</w:t>
      </w:r>
      <w:r w:rsidRPr="000D5BD4">
        <w:rPr>
          <w:rFonts w:ascii="조선신명조" w:eastAsia="조선신명조" w:hAnsi="맑은 고딕" w:cs="맑은 고딕" w:hint="eastAsia"/>
          <w:color w:val="000000"/>
          <w:sz w:val="18"/>
          <w:szCs w:val="18"/>
          <w:lang w:eastAsia="ko-KR"/>
        </w:rPr>
        <w:t>는</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입력</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시계열에</w:t>
      </w:r>
      <w:r w:rsidRPr="000D5BD4">
        <w:rPr>
          <w:rFonts w:ascii="조선신명조" w:eastAsia="조선신명조" w:hAnsi="맑은 고딕" w:cs="맑은 고딕"/>
          <w:color w:val="000000"/>
          <w:sz w:val="18"/>
          <w:szCs w:val="18"/>
          <w:lang w:eastAsia="ko-KR"/>
        </w:rPr>
        <w:t xml:space="preserve"> 1D </w:t>
      </w:r>
      <w:proofErr w:type="spellStart"/>
      <w:r w:rsidRPr="000D5BD4">
        <w:rPr>
          <w:rFonts w:ascii="조선신명조" w:eastAsia="조선신명조" w:hAnsi="맑은 고딕" w:cs="맑은 고딕" w:hint="eastAsia"/>
          <w:color w:val="000000"/>
          <w:sz w:val="18"/>
          <w:szCs w:val="18"/>
          <w:lang w:eastAsia="ko-KR"/>
        </w:rPr>
        <w:t>합성곱</w:t>
      </w:r>
      <w:proofErr w:type="spellEnd"/>
      <w:r w:rsidRPr="000D5BD4">
        <w:rPr>
          <w:rFonts w:ascii="조선신명조" w:eastAsia="조선신명조" w:hAnsi="맑은 고딕" w:cs="맑은 고딕"/>
          <w:color w:val="000000"/>
          <w:sz w:val="18"/>
          <w:szCs w:val="18"/>
          <w:lang w:eastAsia="ko-KR"/>
        </w:rPr>
        <w:t xml:space="preserve">(Conv1D, </w:t>
      </w:r>
      <w:proofErr w:type="spellStart"/>
      <w:r w:rsidRPr="000D5BD4">
        <w:rPr>
          <w:rFonts w:ascii="조선신명조" w:eastAsia="조선신명조" w:hAnsi="맑은 고딕" w:cs="맑은 고딕"/>
          <w:color w:val="000000"/>
          <w:sz w:val="18"/>
          <w:szCs w:val="18"/>
          <w:lang w:eastAsia="ko-KR"/>
        </w:rPr>
        <w:t>kernel_size</w:t>
      </w:r>
      <w:proofErr w:type="spellEnd"/>
      <w:r w:rsidRPr="000D5BD4">
        <w:rPr>
          <w:rFonts w:ascii="조선신명조" w:eastAsia="조선신명조" w:hAnsi="맑은 고딕" w:cs="맑은 고딕"/>
          <w:color w:val="000000"/>
          <w:sz w:val="18"/>
          <w:szCs w:val="18"/>
          <w:lang w:eastAsia="ko-KR"/>
        </w:rPr>
        <w:t xml:space="preserve">=3, causal padding, </w:t>
      </w:r>
      <w:proofErr w:type="spellStart"/>
      <w:r w:rsidRPr="000D5BD4">
        <w:rPr>
          <w:rFonts w:ascii="조선신명조" w:eastAsia="조선신명조" w:hAnsi="맑은 고딕" w:cs="맑은 고딕"/>
          <w:color w:val="000000"/>
          <w:sz w:val="18"/>
          <w:szCs w:val="18"/>
          <w:lang w:eastAsia="ko-KR"/>
        </w:rPr>
        <w:t>ReLU</w:t>
      </w:r>
      <w:proofErr w:type="spellEnd"/>
      <w:r w:rsidRPr="000D5BD4">
        <w:rPr>
          <w:rFonts w:ascii="조선신명조" w:eastAsia="조선신명조" w:hAnsi="맑은 고딕" w:cs="맑은 고딕"/>
          <w:color w:val="000000"/>
          <w:sz w:val="18"/>
          <w:szCs w:val="18"/>
          <w:lang w:eastAsia="ko-KR"/>
        </w:rPr>
        <w:t>)</w:t>
      </w:r>
      <w:r w:rsidRPr="000D5BD4">
        <w:rPr>
          <w:rFonts w:ascii="조선신명조" w:eastAsia="조선신명조" w:hAnsi="맑은 고딕" w:cs="맑은 고딕" w:hint="eastAsia"/>
          <w:color w:val="000000"/>
          <w:sz w:val="18"/>
          <w:szCs w:val="18"/>
          <w:lang w:eastAsia="ko-KR"/>
        </w:rPr>
        <w:t>을</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적용해</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국소</w:t>
      </w:r>
      <w:r>
        <w:rPr>
          <w:rFonts w:ascii="조선신명조" w:eastAsia="조선신명조" w:hAnsi="맑은 고딕" w:cs="맑은 고딕" w:hint="eastAsia"/>
          <w:color w:val="000000"/>
          <w:sz w:val="18"/>
          <w:szCs w:val="18"/>
          <w:lang w:eastAsia="ko-KR"/>
        </w:rPr>
        <w:t>적인 급등락이나 스파이크와 같은</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패턴을</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추출한</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뒤</w:t>
      </w:r>
      <w:r w:rsidRPr="000D5BD4">
        <w:rPr>
          <w:rFonts w:ascii="조선신명조" w:eastAsia="조선신명조" w:hAnsi="맑은 고딕" w:cs="맑은 고딕"/>
          <w:color w:val="000000"/>
          <w:sz w:val="18"/>
          <w:szCs w:val="18"/>
          <w:lang w:eastAsia="ko-KR"/>
        </w:rPr>
        <w:t>, Batch Normalization</w:t>
      </w:r>
      <w:r w:rsidRPr="000D5BD4">
        <w:rPr>
          <w:rFonts w:ascii="조선신명조" w:eastAsia="조선신명조" w:hAnsi="맑은 고딕" w:cs="맑은 고딕" w:hint="eastAsia"/>
          <w:color w:val="000000"/>
          <w:sz w:val="18"/>
          <w:szCs w:val="18"/>
          <w:lang w:eastAsia="ko-KR"/>
        </w:rPr>
        <w:t>과</w:t>
      </w:r>
      <w:r w:rsidRPr="000D5BD4">
        <w:rPr>
          <w:rFonts w:ascii="조선신명조" w:eastAsia="조선신명조" w:hAnsi="맑은 고딕" w:cs="맑은 고딕"/>
          <w:color w:val="000000"/>
          <w:sz w:val="18"/>
          <w:szCs w:val="18"/>
          <w:lang w:eastAsia="ko-KR"/>
        </w:rPr>
        <w:t xml:space="preserve"> Dropout</w:t>
      </w:r>
      <w:r w:rsidRPr="000D5BD4">
        <w:rPr>
          <w:rFonts w:ascii="조선신명조" w:eastAsia="조선신명조" w:hAnsi="맑은 고딕" w:cs="맑은 고딕" w:hint="eastAsia"/>
          <w:color w:val="000000"/>
          <w:sz w:val="18"/>
          <w:szCs w:val="18"/>
          <w:lang w:eastAsia="ko-KR"/>
        </w:rPr>
        <w:t>을</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거쳐</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각각</w:t>
      </w:r>
      <w:r w:rsidRPr="000D5BD4">
        <w:rPr>
          <w:rFonts w:ascii="조선신명조" w:eastAsia="조선신명조" w:hAnsi="맑은 고딕" w:cs="맑은 고딕"/>
          <w:color w:val="000000"/>
          <w:sz w:val="18"/>
          <w:szCs w:val="18"/>
          <w:lang w:eastAsia="ko-KR"/>
        </w:rPr>
        <w:t xml:space="preserve"> LSTM(64</w:t>
      </w:r>
      <w:r w:rsidRPr="000D5BD4">
        <w:rPr>
          <w:rFonts w:ascii="조선신명조" w:eastAsia="조선신명조" w:hAnsi="맑은 고딕" w:cs="맑은 고딕" w:hint="eastAsia"/>
          <w:color w:val="000000"/>
          <w:sz w:val="18"/>
          <w:szCs w:val="18"/>
          <w:lang w:eastAsia="ko-KR"/>
        </w:rPr>
        <w:t>→</w:t>
      </w:r>
      <w:r w:rsidRPr="000D5BD4">
        <w:rPr>
          <w:rFonts w:ascii="조선신명조" w:eastAsia="조선신명조" w:hAnsi="맑은 고딕" w:cs="맑은 고딕"/>
          <w:color w:val="000000"/>
          <w:sz w:val="18"/>
          <w:szCs w:val="18"/>
          <w:lang w:eastAsia="ko-KR"/>
        </w:rPr>
        <w:t xml:space="preserve">32) </w:t>
      </w:r>
      <w:r w:rsidRPr="000D5BD4">
        <w:rPr>
          <w:rFonts w:ascii="조선신명조" w:eastAsia="조선신명조" w:hAnsi="맑은 고딕" w:cs="맑은 고딕" w:hint="eastAsia"/>
          <w:color w:val="000000"/>
          <w:sz w:val="18"/>
          <w:szCs w:val="18"/>
          <w:lang w:eastAsia="ko-KR"/>
        </w:rPr>
        <w:t>또는</w:t>
      </w:r>
      <w:r w:rsidRPr="000D5BD4">
        <w:rPr>
          <w:rFonts w:ascii="조선신명조" w:eastAsia="조선신명조" w:hAnsi="맑은 고딕" w:cs="맑은 고딕"/>
          <w:color w:val="000000"/>
          <w:sz w:val="18"/>
          <w:szCs w:val="18"/>
          <w:lang w:eastAsia="ko-KR"/>
        </w:rPr>
        <w:t xml:space="preserve"> GRU(64</w:t>
      </w:r>
      <w:r w:rsidRPr="000D5BD4">
        <w:rPr>
          <w:rFonts w:ascii="조선신명조" w:eastAsia="조선신명조" w:hAnsi="맑은 고딕" w:cs="맑은 고딕" w:hint="eastAsia"/>
          <w:color w:val="000000"/>
          <w:sz w:val="18"/>
          <w:szCs w:val="18"/>
          <w:lang w:eastAsia="ko-KR"/>
        </w:rPr>
        <w:t>→</w:t>
      </w:r>
      <w:r w:rsidRPr="000D5BD4">
        <w:rPr>
          <w:rFonts w:ascii="조선신명조" w:eastAsia="조선신명조" w:hAnsi="맑은 고딕" w:cs="맑은 고딕"/>
          <w:color w:val="000000"/>
          <w:sz w:val="18"/>
          <w:szCs w:val="18"/>
          <w:lang w:eastAsia="ko-KR"/>
        </w:rPr>
        <w:t xml:space="preserve">32) </w:t>
      </w:r>
      <w:r w:rsidRPr="000D5BD4">
        <w:rPr>
          <w:rFonts w:ascii="조선신명조" w:eastAsia="조선신명조" w:hAnsi="맑은 고딕" w:cs="맑은 고딕" w:hint="eastAsia"/>
          <w:color w:val="000000"/>
          <w:sz w:val="18"/>
          <w:szCs w:val="18"/>
          <w:lang w:eastAsia="ko-KR"/>
        </w:rPr>
        <w:t>블록으로</w:t>
      </w:r>
      <w:r w:rsidRPr="000D5BD4">
        <w:rPr>
          <w:rFonts w:ascii="조선신명조" w:eastAsia="조선신명조" w:hAnsi="맑은 고딕" w:cs="맑은 고딕"/>
          <w:color w:val="000000"/>
          <w:sz w:val="18"/>
          <w:szCs w:val="18"/>
          <w:lang w:eastAsia="ko-KR"/>
        </w:rPr>
        <w:t xml:space="preserve"> </w:t>
      </w:r>
      <w:r>
        <w:rPr>
          <w:rFonts w:ascii="조선신명조" w:eastAsia="조선신명조" w:hAnsi="맑은 고딕" w:cs="맑은 고딕" w:hint="eastAsia"/>
          <w:color w:val="000000"/>
          <w:sz w:val="18"/>
          <w:szCs w:val="18"/>
          <w:lang w:eastAsia="ko-KR"/>
        </w:rPr>
        <w:t>중장기</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의존성을</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학습하도록</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구성하였다</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모든</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모델의</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출력층은</w:t>
      </w:r>
      <w:r w:rsidRPr="000D5BD4">
        <w:rPr>
          <w:rFonts w:ascii="조선신명조" w:eastAsia="조선신명조" w:hAnsi="맑은 고딕" w:cs="맑은 고딕"/>
          <w:color w:val="000000"/>
          <w:sz w:val="18"/>
          <w:szCs w:val="18"/>
          <w:lang w:eastAsia="ko-KR"/>
        </w:rPr>
        <w:t xml:space="preserve"> Dense(1)</w:t>
      </w:r>
      <w:r w:rsidRPr="000D5BD4">
        <w:rPr>
          <w:rFonts w:ascii="조선신명조" w:eastAsia="조선신명조" w:hAnsi="맑은 고딕" w:cs="맑은 고딕" w:hint="eastAsia"/>
          <w:color w:val="000000"/>
          <w:sz w:val="18"/>
          <w:szCs w:val="18"/>
          <w:lang w:eastAsia="ko-KR"/>
        </w:rPr>
        <w:t>이며</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손실함수는</w:t>
      </w:r>
      <w:r w:rsidRPr="000D5BD4">
        <w:rPr>
          <w:rFonts w:ascii="조선신명조" w:eastAsia="조선신명조" w:hAnsi="맑은 고딕" w:cs="맑은 고딕"/>
          <w:color w:val="000000"/>
          <w:sz w:val="18"/>
          <w:szCs w:val="18"/>
          <w:lang w:eastAsia="ko-KR"/>
        </w:rPr>
        <w:t xml:space="preserve"> MSE</w:t>
      </w:r>
      <w:r w:rsidRPr="000D5BD4">
        <w:rPr>
          <w:rFonts w:ascii="조선신명조" w:eastAsia="조선신명조" w:hAnsi="맑은 고딕" w:cs="맑은 고딕" w:hint="eastAsia"/>
          <w:color w:val="000000"/>
          <w:sz w:val="18"/>
          <w:szCs w:val="18"/>
          <w:lang w:eastAsia="ko-KR"/>
        </w:rPr>
        <w:t>로</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고정하였다</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최적화</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배치</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크기</w:t>
      </w:r>
      <w:r w:rsidRPr="000D5BD4">
        <w:rPr>
          <w:rFonts w:ascii="조선신명조" w:eastAsia="조선신명조" w:hAnsi="맑은 고딕" w:cs="맑은 고딕"/>
          <w:color w:val="000000"/>
          <w:sz w:val="18"/>
          <w:szCs w:val="18"/>
          <w:lang w:eastAsia="ko-KR"/>
        </w:rPr>
        <w:t xml:space="preserve">, </w:t>
      </w:r>
      <w:proofErr w:type="spellStart"/>
      <w:r w:rsidRPr="000D5BD4">
        <w:rPr>
          <w:rFonts w:ascii="조선신명조" w:eastAsia="조선신명조" w:hAnsi="맑은 고딕" w:cs="맑은 고딕" w:hint="eastAsia"/>
          <w:color w:val="000000"/>
          <w:sz w:val="18"/>
          <w:szCs w:val="18"/>
          <w:lang w:eastAsia="ko-KR"/>
        </w:rPr>
        <w:t>에폭</w:t>
      </w:r>
      <w:proofErr w:type="spellEnd"/>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조기</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종료</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등</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세부</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학습</w:t>
      </w:r>
      <w:r w:rsidRPr="000D5BD4">
        <w:rPr>
          <w:rFonts w:ascii="조선신명조" w:eastAsia="조선신명조" w:hAnsi="맑은 고딕" w:cs="맑은 고딕"/>
          <w:color w:val="000000"/>
          <w:sz w:val="18"/>
          <w:szCs w:val="18"/>
          <w:lang w:eastAsia="ko-KR"/>
        </w:rPr>
        <w:t xml:space="preserve"> </w:t>
      </w:r>
      <w:proofErr w:type="spellStart"/>
      <w:r w:rsidRPr="000D5BD4">
        <w:rPr>
          <w:rFonts w:ascii="조선신명조" w:eastAsia="조선신명조" w:hAnsi="맑은 고딕" w:cs="맑은 고딕" w:hint="eastAsia"/>
          <w:color w:val="000000"/>
          <w:sz w:val="18"/>
          <w:szCs w:val="18"/>
          <w:lang w:eastAsia="ko-KR"/>
        </w:rPr>
        <w:t>하이퍼파라미터는</w:t>
      </w:r>
      <w:proofErr w:type="spellEnd"/>
      <w:r w:rsidRPr="000D5BD4">
        <w:rPr>
          <w:rFonts w:ascii="조선신명조" w:eastAsia="조선신명조" w:hAnsi="맑은 고딕" w:cs="맑은 고딕"/>
          <w:color w:val="000000"/>
          <w:sz w:val="18"/>
          <w:szCs w:val="18"/>
          <w:lang w:eastAsia="ko-KR"/>
        </w:rPr>
        <w:t xml:space="preserve"> &lt;</w:t>
      </w:r>
      <w:r w:rsidRPr="000D5BD4">
        <w:rPr>
          <w:rFonts w:ascii="조선신명조" w:eastAsia="조선신명조" w:hAnsi="맑은 고딕" w:cs="맑은 고딕" w:hint="eastAsia"/>
          <w:color w:val="000000"/>
          <w:sz w:val="18"/>
          <w:szCs w:val="18"/>
          <w:lang w:eastAsia="ko-KR"/>
        </w:rPr>
        <w:t>표</w:t>
      </w:r>
      <w:r w:rsidRPr="000D5BD4">
        <w:rPr>
          <w:rFonts w:ascii="조선신명조" w:eastAsia="조선신명조" w:hAnsi="맑은 고딕" w:cs="맑은 고딕"/>
          <w:color w:val="000000"/>
          <w:sz w:val="18"/>
          <w:szCs w:val="18"/>
          <w:lang w:eastAsia="ko-KR"/>
        </w:rPr>
        <w:t xml:space="preserve"> 5&gt;</w:t>
      </w:r>
      <w:r w:rsidRPr="000D5BD4">
        <w:rPr>
          <w:rFonts w:ascii="조선신명조" w:eastAsia="조선신명조" w:hAnsi="맑은 고딕" w:cs="맑은 고딕" w:hint="eastAsia"/>
          <w:color w:val="000000"/>
          <w:sz w:val="18"/>
          <w:szCs w:val="18"/>
          <w:lang w:eastAsia="ko-KR"/>
        </w:rPr>
        <w:t>에</w:t>
      </w:r>
      <w:r w:rsidRPr="000D5BD4">
        <w:rPr>
          <w:rFonts w:ascii="조선신명조" w:eastAsia="조선신명조" w:hAnsi="맑은 고딕" w:cs="맑은 고딕"/>
          <w:color w:val="000000"/>
          <w:sz w:val="18"/>
          <w:szCs w:val="18"/>
          <w:lang w:eastAsia="ko-KR"/>
        </w:rPr>
        <w:t xml:space="preserve"> </w:t>
      </w:r>
      <w:r w:rsidRPr="000D5BD4">
        <w:rPr>
          <w:rFonts w:ascii="조선신명조" w:eastAsia="조선신명조" w:hAnsi="맑은 고딕" w:cs="맑은 고딕" w:hint="eastAsia"/>
          <w:color w:val="000000"/>
          <w:sz w:val="18"/>
          <w:szCs w:val="18"/>
          <w:lang w:eastAsia="ko-KR"/>
        </w:rPr>
        <w:t>요약하였다</w:t>
      </w:r>
      <w:r>
        <w:rPr>
          <w:rFonts w:ascii="조선신명조" w:eastAsia="조선신명조" w:hAnsi="맑은 고딕" w:cs="맑은 고딕" w:hint="eastAsia"/>
          <w:color w:val="000000"/>
          <w:sz w:val="18"/>
          <w:szCs w:val="18"/>
          <w:lang w:eastAsia="ko-KR"/>
        </w:rPr>
        <w:t>.</w:t>
      </w:r>
    </w:p>
    <w:p w14:paraId="65F3E9A2" w14:textId="77777777" w:rsidR="00A31D33" w:rsidRDefault="00A31D33"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lang w:eastAsia="ko-KR"/>
        </w:rPr>
      </w:pPr>
    </w:p>
    <w:p w14:paraId="0543ED15" w14:textId="28D9AB61" w:rsidR="00A31D33" w:rsidRPr="00C50418" w:rsidRDefault="00A31D33" w:rsidP="00A31D33">
      <w:pPr>
        <w:pBdr>
          <w:top w:val="nil"/>
          <w:left w:val="nil"/>
          <w:bottom w:val="nil"/>
          <w:right w:val="nil"/>
          <w:between w:val="nil"/>
        </w:pBdr>
        <w:spacing w:before="53" w:line="252" w:lineRule="auto"/>
        <w:jc w:val="both"/>
        <w:rPr>
          <w:rFonts w:ascii="조선신명조" w:eastAsia="조선신명조" w:hAnsi="맑은 고딕" w:cs="맑은 고딕"/>
          <w:b/>
          <w:bCs/>
          <w:sz w:val="18"/>
          <w:szCs w:val="18"/>
          <w:lang w:eastAsia="ko-KR"/>
        </w:rPr>
      </w:pPr>
      <w:r w:rsidRPr="00C50418">
        <w:rPr>
          <w:rFonts w:ascii="조선신명조" w:eastAsia="조선신명조" w:hAnsi="맑은 고딕" w:cs="맑은 고딕"/>
          <w:b/>
          <w:bCs/>
          <w:sz w:val="18"/>
          <w:szCs w:val="18"/>
          <w:lang w:eastAsia="ko-KR"/>
        </w:rPr>
        <w:t xml:space="preserve">&lt;표 </w:t>
      </w:r>
      <w:r w:rsidR="00E67076">
        <w:rPr>
          <w:rFonts w:ascii="조선신명조" w:eastAsia="조선신명조" w:hAnsi="맑은 고딕" w:cs="맑은 고딕" w:hint="eastAsia"/>
          <w:b/>
          <w:bCs/>
          <w:sz w:val="18"/>
          <w:szCs w:val="18"/>
          <w:lang w:eastAsia="ko-KR"/>
        </w:rPr>
        <w:t>5</w:t>
      </w:r>
      <w:r w:rsidRPr="00C50418">
        <w:rPr>
          <w:rFonts w:ascii="조선신명조" w:eastAsia="조선신명조" w:hAnsi="맑은 고딕" w:cs="맑은 고딕"/>
          <w:b/>
          <w:bCs/>
          <w:sz w:val="18"/>
          <w:szCs w:val="18"/>
          <w:lang w:eastAsia="ko-KR"/>
        </w:rPr>
        <w:t xml:space="preserve">&gt; </w:t>
      </w:r>
      <w:proofErr w:type="spellStart"/>
      <w:r w:rsidRPr="00C50418">
        <w:rPr>
          <w:rFonts w:ascii="조선신명조" w:eastAsia="조선신명조" w:hAnsi="맑은 고딕" w:cs="맑은 고딕"/>
          <w:b/>
          <w:bCs/>
          <w:sz w:val="18"/>
          <w:szCs w:val="18"/>
          <w:lang w:eastAsia="ko-KR"/>
        </w:rPr>
        <w:t>모델별</w:t>
      </w:r>
      <w:proofErr w:type="spellEnd"/>
      <w:r w:rsidRPr="00C50418">
        <w:rPr>
          <w:rFonts w:ascii="조선신명조" w:eastAsia="조선신명조" w:hAnsi="맑은 고딕" w:cs="맑은 고딕"/>
          <w:b/>
          <w:bCs/>
          <w:sz w:val="18"/>
          <w:szCs w:val="18"/>
          <w:lang w:eastAsia="ko-KR"/>
        </w:rPr>
        <w:t xml:space="preserve"> 세부 </w:t>
      </w:r>
      <w:proofErr w:type="spellStart"/>
      <w:r w:rsidRPr="00C50418">
        <w:rPr>
          <w:rFonts w:ascii="조선신명조" w:eastAsia="조선신명조" w:hAnsi="맑은 고딕" w:cs="맑은 고딕"/>
          <w:b/>
          <w:bCs/>
          <w:sz w:val="18"/>
          <w:szCs w:val="18"/>
          <w:lang w:eastAsia="ko-KR"/>
        </w:rPr>
        <w:t>하이퍼파라미터</w:t>
      </w:r>
      <w:proofErr w:type="spellEnd"/>
    </w:p>
    <w:tbl>
      <w:tblPr>
        <w:tblStyle w:val="a9"/>
        <w:tblW w:w="0" w:type="auto"/>
        <w:tblInd w:w="110" w:type="dxa"/>
        <w:tblLook w:val="04A0" w:firstRow="1" w:lastRow="0" w:firstColumn="1" w:lastColumn="0" w:noHBand="0" w:noVBand="1"/>
      </w:tblPr>
      <w:tblGrid>
        <w:gridCol w:w="1432"/>
        <w:gridCol w:w="1431"/>
        <w:gridCol w:w="1432"/>
      </w:tblGrid>
      <w:tr w:rsidR="00A31D33" w14:paraId="19FC1BF0" w14:textId="77777777" w:rsidTr="00FE173D">
        <w:tc>
          <w:tcPr>
            <w:tcW w:w="1432" w:type="dxa"/>
            <w:vAlign w:val="center"/>
          </w:tcPr>
          <w:p w14:paraId="19EAFD1F"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roofErr w:type="spellStart"/>
            <w:r w:rsidRPr="003A086F">
              <w:rPr>
                <w:rFonts w:ascii="맑은 고딕" w:eastAsia="맑은 고딕" w:hAnsi="맑은 고딕" w:cs="맑은 고딕" w:hint="eastAsia"/>
                <w:sz w:val="14"/>
                <w:szCs w:val="14"/>
              </w:rPr>
              <w:t>알고리즘</w:t>
            </w:r>
            <w:proofErr w:type="spellEnd"/>
          </w:p>
        </w:tc>
        <w:tc>
          <w:tcPr>
            <w:tcW w:w="1431" w:type="dxa"/>
            <w:vAlign w:val="center"/>
          </w:tcPr>
          <w:p w14:paraId="66FD5478"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roofErr w:type="spellStart"/>
            <w:r w:rsidRPr="003A086F">
              <w:rPr>
                <w:rFonts w:ascii="맑은 고딕" w:eastAsia="맑은 고딕" w:hAnsi="맑은 고딕" w:cs="맑은 고딕" w:hint="eastAsia"/>
                <w:sz w:val="14"/>
                <w:szCs w:val="14"/>
              </w:rPr>
              <w:t>주요</w:t>
            </w:r>
            <w:proofErr w:type="spellEnd"/>
            <w:r w:rsidRPr="003A086F">
              <w:rPr>
                <w:sz w:val="14"/>
                <w:szCs w:val="14"/>
              </w:rPr>
              <w:t xml:space="preserve"> </w:t>
            </w:r>
            <w:proofErr w:type="spellStart"/>
            <w:r w:rsidRPr="003A086F">
              <w:rPr>
                <w:rFonts w:ascii="맑은 고딕" w:eastAsia="맑은 고딕" w:hAnsi="맑은 고딕" w:cs="맑은 고딕" w:hint="eastAsia"/>
                <w:sz w:val="14"/>
                <w:szCs w:val="14"/>
              </w:rPr>
              <w:t>파라미터</w:t>
            </w:r>
            <w:proofErr w:type="spellEnd"/>
          </w:p>
        </w:tc>
        <w:tc>
          <w:tcPr>
            <w:tcW w:w="1432" w:type="dxa"/>
            <w:vAlign w:val="center"/>
          </w:tcPr>
          <w:p w14:paraId="1F9E6101"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rFonts w:ascii="맑은 고딕" w:eastAsia="맑은 고딕" w:hAnsi="맑은 고딕" w:cs="맑은 고딕" w:hint="eastAsia"/>
                <w:sz w:val="14"/>
                <w:szCs w:val="14"/>
              </w:rPr>
              <w:t>값</w:t>
            </w:r>
          </w:p>
        </w:tc>
      </w:tr>
      <w:tr w:rsidR="00A31D33" w14:paraId="756F8A2F" w14:textId="77777777" w:rsidTr="00FE173D">
        <w:tc>
          <w:tcPr>
            <w:tcW w:w="1432" w:type="dxa"/>
            <w:vMerge w:val="restart"/>
            <w:vAlign w:val="center"/>
          </w:tcPr>
          <w:p w14:paraId="77C87EFB"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rStyle w:val="af7"/>
                <w:rFonts w:eastAsiaTheme="majorEastAsia"/>
                <w:b w:val="0"/>
                <w:bCs w:val="0"/>
                <w:sz w:val="14"/>
                <w:szCs w:val="14"/>
              </w:rPr>
              <w:t>LSTM</w:t>
            </w:r>
          </w:p>
        </w:tc>
        <w:tc>
          <w:tcPr>
            <w:tcW w:w="1431" w:type="dxa"/>
            <w:vAlign w:val="center"/>
          </w:tcPr>
          <w:p w14:paraId="61BC573F"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Unit Numbers</w:t>
            </w:r>
          </w:p>
        </w:tc>
        <w:tc>
          <w:tcPr>
            <w:tcW w:w="1432" w:type="dxa"/>
            <w:vAlign w:val="center"/>
          </w:tcPr>
          <w:p w14:paraId="116BF3AA"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64 → 32 (2-</w:t>
            </w:r>
            <w:r w:rsidRPr="003A086F">
              <w:rPr>
                <w:rFonts w:ascii="맑은 고딕" w:eastAsia="맑은 고딕" w:hAnsi="맑은 고딕" w:cs="맑은 고딕" w:hint="eastAsia"/>
                <w:sz w:val="14"/>
                <w:szCs w:val="14"/>
              </w:rPr>
              <w:t>스택</w:t>
            </w:r>
            <w:r w:rsidRPr="003A086F">
              <w:rPr>
                <w:sz w:val="14"/>
                <w:szCs w:val="14"/>
              </w:rPr>
              <w:t>)</w:t>
            </w:r>
          </w:p>
        </w:tc>
      </w:tr>
      <w:tr w:rsidR="00A31D33" w14:paraId="21F340D7" w14:textId="77777777" w:rsidTr="00FE173D">
        <w:tc>
          <w:tcPr>
            <w:tcW w:w="1432" w:type="dxa"/>
            <w:vMerge/>
            <w:vAlign w:val="center"/>
          </w:tcPr>
          <w:p w14:paraId="53152D93"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6E824E05"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Dropout Ratio</w:t>
            </w:r>
          </w:p>
        </w:tc>
        <w:tc>
          <w:tcPr>
            <w:tcW w:w="1432" w:type="dxa"/>
            <w:vAlign w:val="center"/>
          </w:tcPr>
          <w:p w14:paraId="17F80C0E"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0.1</w:t>
            </w:r>
          </w:p>
        </w:tc>
      </w:tr>
      <w:tr w:rsidR="00A31D33" w14:paraId="6ABAEFD0" w14:textId="77777777" w:rsidTr="00FE173D">
        <w:tc>
          <w:tcPr>
            <w:tcW w:w="1432" w:type="dxa"/>
            <w:vMerge/>
            <w:vAlign w:val="center"/>
          </w:tcPr>
          <w:p w14:paraId="0C0B4416"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273FBA83"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Dense Units</w:t>
            </w:r>
          </w:p>
        </w:tc>
        <w:tc>
          <w:tcPr>
            <w:tcW w:w="1432" w:type="dxa"/>
            <w:vAlign w:val="center"/>
          </w:tcPr>
          <w:p w14:paraId="52E3081C"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1</w:t>
            </w:r>
          </w:p>
        </w:tc>
      </w:tr>
      <w:tr w:rsidR="00A31D33" w14:paraId="51D39D7C" w14:textId="77777777" w:rsidTr="00FE173D">
        <w:tc>
          <w:tcPr>
            <w:tcW w:w="1432" w:type="dxa"/>
            <w:vMerge w:val="restart"/>
            <w:vAlign w:val="center"/>
          </w:tcPr>
          <w:p w14:paraId="208EF002"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rStyle w:val="af7"/>
                <w:rFonts w:eastAsiaTheme="majorEastAsia"/>
                <w:b w:val="0"/>
                <w:bCs w:val="0"/>
                <w:sz w:val="14"/>
                <w:szCs w:val="14"/>
              </w:rPr>
              <w:t>GRU</w:t>
            </w:r>
          </w:p>
        </w:tc>
        <w:tc>
          <w:tcPr>
            <w:tcW w:w="1431" w:type="dxa"/>
            <w:vAlign w:val="center"/>
          </w:tcPr>
          <w:p w14:paraId="269A305B"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Unit Numbers</w:t>
            </w:r>
          </w:p>
        </w:tc>
        <w:tc>
          <w:tcPr>
            <w:tcW w:w="1432" w:type="dxa"/>
            <w:vAlign w:val="center"/>
          </w:tcPr>
          <w:p w14:paraId="043DCC4F"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64 → 32 (2-</w:t>
            </w:r>
            <w:r w:rsidRPr="003A086F">
              <w:rPr>
                <w:rFonts w:ascii="맑은 고딕" w:eastAsia="맑은 고딕" w:hAnsi="맑은 고딕" w:cs="맑은 고딕" w:hint="eastAsia"/>
                <w:sz w:val="14"/>
                <w:szCs w:val="14"/>
              </w:rPr>
              <w:t>스택</w:t>
            </w:r>
            <w:r w:rsidRPr="003A086F">
              <w:rPr>
                <w:sz w:val="14"/>
                <w:szCs w:val="14"/>
              </w:rPr>
              <w:t>)</w:t>
            </w:r>
          </w:p>
        </w:tc>
      </w:tr>
      <w:tr w:rsidR="00A31D33" w14:paraId="29397DA2" w14:textId="77777777" w:rsidTr="00FE173D">
        <w:tc>
          <w:tcPr>
            <w:tcW w:w="1432" w:type="dxa"/>
            <w:vMerge/>
            <w:vAlign w:val="center"/>
          </w:tcPr>
          <w:p w14:paraId="3E4D6D06"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3B5C43E4"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Dropout Ratio</w:t>
            </w:r>
          </w:p>
        </w:tc>
        <w:tc>
          <w:tcPr>
            <w:tcW w:w="1432" w:type="dxa"/>
            <w:vAlign w:val="center"/>
          </w:tcPr>
          <w:p w14:paraId="5DA54AF5"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0.1</w:t>
            </w:r>
          </w:p>
        </w:tc>
      </w:tr>
      <w:tr w:rsidR="00A31D33" w14:paraId="26E91E2E" w14:textId="77777777" w:rsidTr="00FE173D">
        <w:tc>
          <w:tcPr>
            <w:tcW w:w="1432" w:type="dxa"/>
            <w:vMerge/>
            <w:vAlign w:val="center"/>
          </w:tcPr>
          <w:p w14:paraId="1D958785"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0C7CC0BA"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Dense Units</w:t>
            </w:r>
          </w:p>
        </w:tc>
        <w:tc>
          <w:tcPr>
            <w:tcW w:w="1432" w:type="dxa"/>
            <w:vAlign w:val="center"/>
          </w:tcPr>
          <w:p w14:paraId="28FA5705"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1</w:t>
            </w:r>
          </w:p>
        </w:tc>
      </w:tr>
      <w:tr w:rsidR="00A31D33" w14:paraId="1D6B8128" w14:textId="77777777" w:rsidTr="00FE173D">
        <w:tc>
          <w:tcPr>
            <w:tcW w:w="1432" w:type="dxa"/>
            <w:vMerge w:val="restart"/>
            <w:vAlign w:val="center"/>
          </w:tcPr>
          <w:p w14:paraId="58378980"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rStyle w:val="af7"/>
                <w:rFonts w:eastAsiaTheme="majorEastAsia"/>
                <w:b w:val="0"/>
                <w:bCs w:val="0"/>
                <w:sz w:val="14"/>
                <w:szCs w:val="14"/>
              </w:rPr>
              <w:t>CNN-LSTM</w:t>
            </w:r>
          </w:p>
        </w:tc>
        <w:tc>
          <w:tcPr>
            <w:tcW w:w="1431" w:type="dxa"/>
            <w:vAlign w:val="center"/>
          </w:tcPr>
          <w:p w14:paraId="65A2D594"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Filters</w:t>
            </w:r>
          </w:p>
        </w:tc>
        <w:tc>
          <w:tcPr>
            <w:tcW w:w="1432" w:type="dxa"/>
            <w:vAlign w:val="center"/>
          </w:tcPr>
          <w:p w14:paraId="32E8860D"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32</w:t>
            </w:r>
          </w:p>
        </w:tc>
      </w:tr>
      <w:tr w:rsidR="00A31D33" w14:paraId="44AD56BB" w14:textId="77777777" w:rsidTr="00FE173D">
        <w:tc>
          <w:tcPr>
            <w:tcW w:w="1432" w:type="dxa"/>
            <w:vMerge/>
            <w:vAlign w:val="center"/>
          </w:tcPr>
          <w:p w14:paraId="4046AC9B"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72587E50"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Kernel Size</w:t>
            </w:r>
          </w:p>
        </w:tc>
        <w:tc>
          <w:tcPr>
            <w:tcW w:w="1432" w:type="dxa"/>
            <w:vAlign w:val="center"/>
          </w:tcPr>
          <w:p w14:paraId="47F2B242"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3 (causal padding)</w:t>
            </w:r>
          </w:p>
        </w:tc>
      </w:tr>
      <w:tr w:rsidR="00A31D33" w14:paraId="0A0B5733" w14:textId="77777777" w:rsidTr="00FE173D">
        <w:tc>
          <w:tcPr>
            <w:tcW w:w="1432" w:type="dxa"/>
            <w:vMerge/>
            <w:vAlign w:val="center"/>
          </w:tcPr>
          <w:p w14:paraId="48E52C15"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1AD90DE7"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Activation</w:t>
            </w:r>
          </w:p>
        </w:tc>
        <w:tc>
          <w:tcPr>
            <w:tcW w:w="1432" w:type="dxa"/>
            <w:vAlign w:val="center"/>
          </w:tcPr>
          <w:p w14:paraId="13F71C74"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roofErr w:type="spellStart"/>
            <w:r w:rsidRPr="003A086F">
              <w:rPr>
                <w:sz w:val="14"/>
                <w:szCs w:val="14"/>
              </w:rPr>
              <w:t>ReLU</w:t>
            </w:r>
            <w:proofErr w:type="spellEnd"/>
          </w:p>
        </w:tc>
      </w:tr>
      <w:tr w:rsidR="00A31D33" w14:paraId="22A09CD5" w14:textId="77777777" w:rsidTr="00FE173D">
        <w:tc>
          <w:tcPr>
            <w:tcW w:w="1432" w:type="dxa"/>
            <w:vMerge/>
            <w:vAlign w:val="center"/>
          </w:tcPr>
          <w:p w14:paraId="701CF6D2"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2235D871"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Batch Normalization</w:t>
            </w:r>
          </w:p>
        </w:tc>
        <w:tc>
          <w:tcPr>
            <w:tcW w:w="1432" w:type="dxa"/>
            <w:vAlign w:val="center"/>
          </w:tcPr>
          <w:p w14:paraId="06BD2E29"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roofErr w:type="spellStart"/>
            <w:r w:rsidRPr="003A086F">
              <w:rPr>
                <w:rFonts w:ascii="맑은 고딕" w:eastAsia="맑은 고딕" w:hAnsi="맑은 고딕" w:cs="맑은 고딕" w:hint="eastAsia"/>
                <w:sz w:val="14"/>
                <w:szCs w:val="14"/>
              </w:rPr>
              <w:t>적용</w:t>
            </w:r>
            <w:proofErr w:type="spellEnd"/>
          </w:p>
        </w:tc>
      </w:tr>
      <w:tr w:rsidR="00A31D33" w14:paraId="61532179" w14:textId="77777777" w:rsidTr="00FE173D">
        <w:tc>
          <w:tcPr>
            <w:tcW w:w="1432" w:type="dxa"/>
            <w:vMerge/>
            <w:vAlign w:val="center"/>
          </w:tcPr>
          <w:p w14:paraId="06AD6B3A"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45F74D5D"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LSTM Units</w:t>
            </w:r>
          </w:p>
        </w:tc>
        <w:tc>
          <w:tcPr>
            <w:tcW w:w="1432" w:type="dxa"/>
            <w:vAlign w:val="center"/>
          </w:tcPr>
          <w:p w14:paraId="3B5FB297"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64 → 32</w:t>
            </w:r>
          </w:p>
        </w:tc>
      </w:tr>
      <w:tr w:rsidR="00A31D33" w14:paraId="0B34B53B" w14:textId="77777777" w:rsidTr="00FE173D">
        <w:tc>
          <w:tcPr>
            <w:tcW w:w="1432" w:type="dxa"/>
            <w:vMerge/>
            <w:vAlign w:val="center"/>
          </w:tcPr>
          <w:p w14:paraId="4D37F7E5"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772DFD55"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Dropout Ratio</w:t>
            </w:r>
          </w:p>
        </w:tc>
        <w:tc>
          <w:tcPr>
            <w:tcW w:w="1432" w:type="dxa"/>
            <w:vAlign w:val="center"/>
          </w:tcPr>
          <w:p w14:paraId="3A5C8A5C"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0.1</w:t>
            </w:r>
          </w:p>
        </w:tc>
      </w:tr>
      <w:tr w:rsidR="00A31D33" w14:paraId="09335413" w14:textId="77777777" w:rsidTr="00FE173D">
        <w:tc>
          <w:tcPr>
            <w:tcW w:w="1432" w:type="dxa"/>
            <w:vMerge/>
            <w:vAlign w:val="center"/>
          </w:tcPr>
          <w:p w14:paraId="001948B1"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650660E0"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Dense Units</w:t>
            </w:r>
          </w:p>
        </w:tc>
        <w:tc>
          <w:tcPr>
            <w:tcW w:w="1432" w:type="dxa"/>
            <w:vAlign w:val="center"/>
          </w:tcPr>
          <w:p w14:paraId="40BF6285"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1</w:t>
            </w:r>
          </w:p>
        </w:tc>
      </w:tr>
      <w:tr w:rsidR="00A31D33" w14:paraId="0AA75FFD" w14:textId="77777777" w:rsidTr="00FE173D">
        <w:tc>
          <w:tcPr>
            <w:tcW w:w="1432" w:type="dxa"/>
            <w:vMerge w:val="restart"/>
            <w:vAlign w:val="center"/>
          </w:tcPr>
          <w:p w14:paraId="112D0285"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rStyle w:val="af7"/>
                <w:rFonts w:eastAsiaTheme="majorEastAsia"/>
                <w:b w:val="0"/>
                <w:bCs w:val="0"/>
                <w:sz w:val="14"/>
                <w:szCs w:val="14"/>
              </w:rPr>
              <w:t>CNN-GRU</w:t>
            </w:r>
          </w:p>
        </w:tc>
        <w:tc>
          <w:tcPr>
            <w:tcW w:w="1431" w:type="dxa"/>
            <w:vAlign w:val="center"/>
          </w:tcPr>
          <w:p w14:paraId="06C662D7"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Filters</w:t>
            </w:r>
          </w:p>
        </w:tc>
        <w:tc>
          <w:tcPr>
            <w:tcW w:w="1432" w:type="dxa"/>
            <w:vAlign w:val="center"/>
          </w:tcPr>
          <w:p w14:paraId="03CA8044"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32</w:t>
            </w:r>
          </w:p>
        </w:tc>
      </w:tr>
      <w:tr w:rsidR="00A31D33" w14:paraId="25DC7D97" w14:textId="77777777" w:rsidTr="00FE173D">
        <w:tc>
          <w:tcPr>
            <w:tcW w:w="1432" w:type="dxa"/>
            <w:vMerge/>
            <w:vAlign w:val="center"/>
          </w:tcPr>
          <w:p w14:paraId="521A11A0"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4D23011D"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Kernel Size</w:t>
            </w:r>
          </w:p>
        </w:tc>
        <w:tc>
          <w:tcPr>
            <w:tcW w:w="1432" w:type="dxa"/>
            <w:vAlign w:val="center"/>
          </w:tcPr>
          <w:p w14:paraId="52EE9525"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3 (causal padding)</w:t>
            </w:r>
          </w:p>
        </w:tc>
      </w:tr>
      <w:tr w:rsidR="00A31D33" w14:paraId="6F8350AC" w14:textId="77777777" w:rsidTr="00FE173D">
        <w:tc>
          <w:tcPr>
            <w:tcW w:w="1432" w:type="dxa"/>
            <w:vMerge/>
            <w:vAlign w:val="center"/>
          </w:tcPr>
          <w:p w14:paraId="16CAD8D5"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7EED2816"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Activation</w:t>
            </w:r>
          </w:p>
        </w:tc>
        <w:tc>
          <w:tcPr>
            <w:tcW w:w="1432" w:type="dxa"/>
            <w:vAlign w:val="center"/>
          </w:tcPr>
          <w:p w14:paraId="6B27C37C"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roofErr w:type="spellStart"/>
            <w:r w:rsidRPr="003A086F">
              <w:rPr>
                <w:sz w:val="14"/>
                <w:szCs w:val="14"/>
              </w:rPr>
              <w:t>ReLU</w:t>
            </w:r>
            <w:proofErr w:type="spellEnd"/>
          </w:p>
        </w:tc>
      </w:tr>
      <w:tr w:rsidR="00A31D33" w14:paraId="1D8A9141" w14:textId="77777777" w:rsidTr="00FE173D">
        <w:tc>
          <w:tcPr>
            <w:tcW w:w="1432" w:type="dxa"/>
            <w:vMerge/>
            <w:vAlign w:val="center"/>
          </w:tcPr>
          <w:p w14:paraId="1BBAD497"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697A734E"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Batch Normalization</w:t>
            </w:r>
          </w:p>
        </w:tc>
        <w:tc>
          <w:tcPr>
            <w:tcW w:w="1432" w:type="dxa"/>
            <w:vAlign w:val="center"/>
          </w:tcPr>
          <w:p w14:paraId="19A657FF"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roofErr w:type="spellStart"/>
            <w:r w:rsidRPr="003A086F">
              <w:rPr>
                <w:rFonts w:ascii="맑은 고딕" w:eastAsia="맑은 고딕" w:hAnsi="맑은 고딕" w:cs="맑은 고딕" w:hint="eastAsia"/>
                <w:sz w:val="14"/>
                <w:szCs w:val="14"/>
              </w:rPr>
              <w:t>적용</w:t>
            </w:r>
            <w:proofErr w:type="spellEnd"/>
          </w:p>
        </w:tc>
      </w:tr>
      <w:tr w:rsidR="00A31D33" w14:paraId="15E1F04E" w14:textId="77777777" w:rsidTr="00FE173D">
        <w:tc>
          <w:tcPr>
            <w:tcW w:w="1432" w:type="dxa"/>
            <w:vMerge/>
            <w:vAlign w:val="center"/>
          </w:tcPr>
          <w:p w14:paraId="67F32641"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760F7BEE"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GRU Units</w:t>
            </w:r>
          </w:p>
        </w:tc>
        <w:tc>
          <w:tcPr>
            <w:tcW w:w="1432" w:type="dxa"/>
            <w:vAlign w:val="center"/>
          </w:tcPr>
          <w:p w14:paraId="4B123E04"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64 → 32</w:t>
            </w:r>
          </w:p>
        </w:tc>
      </w:tr>
      <w:tr w:rsidR="00A31D33" w14:paraId="24990DA7" w14:textId="77777777" w:rsidTr="00FE173D">
        <w:tc>
          <w:tcPr>
            <w:tcW w:w="1432" w:type="dxa"/>
            <w:vMerge/>
            <w:vAlign w:val="center"/>
          </w:tcPr>
          <w:p w14:paraId="17CC9371"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1E4104E2"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Dropout Ratio</w:t>
            </w:r>
          </w:p>
        </w:tc>
        <w:tc>
          <w:tcPr>
            <w:tcW w:w="1432" w:type="dxa"/>
            <w:vAlign w:val="center"/>
          </w:tcPr>
          <w:p w14:paraId="3F6519BC"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0.1</w:t>
            </w:r>
          </w:p>
        </w:tc>
      </w:tr>
      <w:tr w:rsidR="00A31D33" w14:paraId="30071CDB" w14:textId="77777777" w:rsidTr="00FE173D">
        <w:tc>
          <w:tcPr>
            <w:tcW w:w="1432" w:type="dxa"/>
            <w:vMerge/>
            <w:vAlign w:val="center"/>
          </w:tcPr>
          <w:p w14:paraId="1EAD76AB"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p>
        </w:tc>
        <w:tc>
          <w:tcPr>
            <w:tcW w:w="1431" w:type="dxa"/>
            <w:vAlign w:val="center"/>
          </w:tcPr>
          <w:p w14:paraId="7FAE3E08"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Dense Units</w:t>
            </w:r>
          </w:p>
        </w:tc>
        <w:tc>
          <w:tcPr>
            <w:tcW w:w="1432" w:type="dxa"/>
            <w:vAlign w:val="center"/>
          </w:tcPr>
          <w:p w14:paraId="5A8EB6C9" w14:textId="77777777" w:rsidR="00A31D33" w:rsidRPr="003A086F" w:rsidRDefault="00A31D33" w:rsidP="00FE173D">
            <w:pPr>
              <w:spacing w:before="53" w:line="252" w:lineRule="auto"/>
              <w:jc w:val="both"/>
              <w:rPr>
                <w:rFonts w:ascii="조선신명조" w:eastAsia="조선신명조" w:hAnsi="맑은 고딕" w:cs="맑은 고딕"/>
                <w:sz w:val="14"/>
                <w:szCs w:val="14"/>
                <w:lang w:eastAsia="ko-KR"/>
              </w:rPr>
            </w:pPr>
            <w:r w:rsidRPr="003A086F">
              <w:rPr>
                <w:sz w:val="14"/>
                <w:szCs w:val="14"/>
              </w:rPr>
              <w:t>1</w:t>
            </w:r>
          </w:p>
        </w:tc>
      </w:tr>
    </w:tbl>
    <w:p w14:paraId="47A48EF6" w14:textId="77777777" w:rsidR="00A31D33" w:rsidRDefault="00A31D33"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lang w:eastAsia="ko-KR"/>
        </w:rPr>
      </w:pPr>
    </w:p>
    <w:p w14:paraId="0BDF015C" w14:textId="1243A7C7" w:rsidR="00A31D33" w:rsidRDefault="00A31D33"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A31D33">
        <w:rPr>
          <w:rFonts w:ascii="조선신명조" w:eastAsia="조선신명조" w:hAnsi="맑은 고딕" w:cs="맑은 고딕" w:hint="eastAsia"/>
          <w:color w:val="000000"/>
          <w:sz w:val="18"/>
          <w:szCs w:val="18"/>
          <w:lang w:eastAsia="ko-KR"/>
        </w:rPr>
        <w:t xml:space="preserve">모델 성능 평가는 MSE, RMSE, MAE, </w:t>
      </w:r>
      <w:proofErr w:type="spellStart"/>
      <w:r w:rsidRPr="00A31D33">
        <w:rPr>
          <w:rFonts w:ascii="조선신명조" w:eastAsia="조선신명조" w:hAnsi="맑은 고딕" w:cs="맑은 고딕" w:hint="eastAsia"/>
          <w:color w:val="000000"/>
          <w:sz w:val="18"/>
          <w:szCs w:val="18"/>
          <w:lang w:eastAsia="ko-KR"/>
        </w:rPr>
        <w:t>MedAE</w:t>
      </w:r>
      <w:proofErr w:type="spellEnd"/>
      <w:r w:rsidRPr="00A31D33">
        <w:rPr>
          <w:rFonts w:ascii="조선신명조" w:eastAsia="조선신명조" w:hAnsi="맑은 고딕" w:cs="맑은 고딕" w:hint="eastAsia"/>
          <w:color w:val="000000"/>
          <w:sz w:val="18"/>
          <w:szCs w:val="18"/>
          <w:lang w:eastAsia="ko-KR"/>
        </w:rPr>
        <w:t xml:space="preserve">, MAPE, MSPE, </w:t>
      </w:r>
      <w:proofErr w:type="spellStart"/>
      <w:r w:rsidRPr="00A31D33">
        <w:rPr>
          <w:rFonts w:ascii="조선신명조" w:eastAsia="조선신명조" w:hAnsi="맑은 고딕" w:cs="맑은 고딕" w:hint="eastAsia"/>
          <w:color w:val="000000"/>
          <w:sz w:val="18"/>
          <w:szCs w:val="18"/>
          <w:lang w:eastAsia="ko-KR"/>
        </w:rPr>
        <w:t>MedAPE</w:t>
      </w:r>
      <w:proofErr w:type="spellEnd"/>
      <w:r w:rsidRPr="00A31D33">
        <w:rPr>
          <w:rFonts w:ascii="조선신명조" w:eastAsia="조선신명조" w:hAnsi="맑은 고딕" w:cs="맑은 고딕" w:hint="eastAsia"/>
          <w:color w:val="000000"/>
          <w:sz w:val="18"/>
          <w:szCs w:val="18"/>
          <w:lang w:eastAsia="ko-KR"/>
        </w:rPr>
        <w:t xml:space="preserve">의 6가지 지표를 사용하였다. MSE, RMSE, MAE, </w:t>
      </w:r>
      <w:proofErr w:type="spellStart"/>
      <w:r w:rsidRPr="00A31D33">
        <w:rPr>
          <w:rFonts w:ascii="조선신명조" w:eastAsia="조선신명조" w:hAnsi="맑은 고딕" w:cs="맑은 고딕" w:hint="eastAsia"/>
          <w:color w:val="000000"/>
          <w:sz w:val="18"/>
          <w:szCs w:val="18"/>
          <w:lang w:eastAsia="ko-KR"/>
        </w:rPr>
        <w:t>MedAE</w:t>
      </w:r>
      <w:proofErr w:type="spellEnd"/>
      <w:r w:rsidRPr="00A31D33">
        <w:rPr>
          <w:rFonts w:ascii="조선신명조" w:eastAsia="조선신명조" w:hAnsi="맑은 고딕" w:cs="맑은 고딕" w:hint="eastAsia"/>
          <w:color w:val="000000"/>
          <w:sz w:val="18"/>
          <w:szCs w:val="18"/>
          <w:lang w:eastAsia="ko-KR"/>
        </w:rPr>
        <w:t xml:space="preserve">는 원 단위로, MAPE, MSPE, </w:t>
      </w:r>
      <w:proofErr w:type="spellStart"/>
      <w:r w:rsidRPr="00A31D33">
        <w:rPr>
          <w:rFonts w:ascii="조선신명조" w:eastAsia="조선신명조" w:hAnsi="맑은 고딕" w:cs="맑은 고딕" w:hint="eastAsia"/>
          <w:color w:val="000000"/>
          <w:sz w:val="18"/>
          <w:szCs w:val="18"/>
          <w:lang w:eastAsia="ko-KR"/>
        </w:rPr>
        <w:t>MedAPE</w:t>
      </w:r>
      <w:proofErr w:type="spellEnd"/>
      <w:r w:rsidRPr="00A31D33">
        <w:rPr>
          <w:rFonts w:ascii="조선신명조" w:eastAsia="조선신명조" w:hAnsi="맑은 고딕" w:cs="맑은 고딕" w:hint="eastAsia"/>
          <w:color w:val="000000"/>
          <w:sz w:val="18"/>
          <w:szCs w:val="18"/>
          <w:lang w:eastAsia="ko-KR"/>
        </w:rPr>
        <w:t xml:space="preserve">는 백분율 단위로 산출되었다. </w:t>
      </w:r>
    </w:p>
    <w:p w14:paraId="6D7E5BF9" w14:textId="4C43075D" w:rsidR="00380761" w:rsidRDefault="00380761" w:rsidP="00380761">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380761">
        <w:rPr>
          <w:rFonts w:ascii="조선신명조" w:eastAsia="조선신명조" w:hAnsi="맑은 고딕" w:cs="맑은 고딕"/>
          <w:color w:val="000000"/>
          <w:sz w:val="18"/>
          <w:szCs w:val="18"/>
          <w:lang w:eastAsia="ko-KR"/>
        </w:rPr>
        <w:t>본 연구는 평균 정확도</w:t>
      </w:r>
      <w:r w:rsidR="0075438C">
        <w:rPr>
          <w:rFonts w:ascii="조선신명조" w:eastAsia="조선신명조" w:hAnsi="맑은 고딕" w:cs="맑은 고딕" w:hint="eastAsia"/>
          <w:color w:val="000000"/>
          <w:sz w:val="18"/>
          <w:szCs w:val="18"/>
          <w:lang w:eastAsia="ko-KR"/>
        </w:rPr>
        <w:t xml:space="preserve">, </w:t>
      </w:r>
      <w:r w:rsidRPr="00380761">
        <w:rPr>
          <w:rFonts w:ascii="조선신명조" w:eastAsia="조선신명조" w:hAnsi="맑은 고딕" w:cs="맑은 고딕"/>
          <w:color w:val="000000"/>
          <w:sz w:val="18"/>
          <w:szCs w:val="18"/>
          <w:lang w:eastAsia="ko-KR"/>
        </w:rPr>
        <w:t>상대 오차</w:t>
      </w:r>
      <w:r w:rsidR="0075438C">
        <w:rPr>
          <w:rFonts w:ascii="조선신명조" w:eastAsia="조선신명조" w:hAnsi="맑은 고딕" w:cs="맑은 고딕" w:hint="eastAsia"/>
          <w:color w:val="000000"/>
          <w:sz w:val="18"/>
          <w:szCs w:val="18"/>
          <w:lang w:eastAsia="ko-KR"/>
        </w:rPr>
        <w:t xml:space="preserve">, </w:t>
      </w:r>
      <w:r w:rsidRPr="00380761">
        <w:rPr>
          <w:rFonts w:ascii="조선신명조" w:eastAsia="조선신명조" w:hAnsi="맑은 고딕" w:cs="맑은 고딕"/>
          <w:color w:val="000000"/>
          <w:sz w:val="18"/>
          <w:szCs w:val="18"/>
          <w:lang w:eastAsia="ko-KR"/>
        </w:rPr>
        <w:t>강건성의 세 축을 동시에 점검하</w:t>
      </w:r>
      <w:r w:rsidR="0075438C">
        <w:rPr>
          <w:rFonts w:ascii="조선신명조" w:eastAsia="조선신명조" w:hAnsi="맑은 고딕" w:cs="맑은 고딕" w:hint="eastAsia"/>
          <w:color w:val="000000"/>
          <w:sz w:val="18"/>
          <w:szCs w:val="18"/>
          <w:lang w:eastAsia="ko-KR"/>
        </w:rPr>
        <w:t xml:space="preserve">기 위해 </w:t>
      </w:r>
      <w:r w:rsidR="0075438C" w:rsidRPr="00380761">
        <w:rPr>
          <w:rFonts w:ascii="조선신명조" w:eastAsia="조선신명조" w:hAnsi="맑은 고딕" w:cs="맑은 고딕"/>
          <w:color w:val="000000"/>
          <w:sz w:val="18"/>
          <w:szCs w:val="18"/>
          <w:lang w:eastAsia="ko-KR"/>
        </w:rPr>
        <w:t xml:space="preserve">RMSE, MSPE, MAE, MAPE, </w:t>
      </w:r>
      <w:proofErr w:type="spellStart"/>
      <w:r w:rsidR="0075438C" w:rsidRPr="00380761">
        <w:rPr>
          <w:rFonts w:ascii="조선신명조" w:eastAsia="조선신명조" w:hAnsi="맑은 고딕" w:cs="맑은 고딕"/>
          <w:color w:val="000000"/>
          <w:sz w:val="18"/>
          <w:szCs w:val="18"/>
          <w:lang w:eastAsia="ko-KR"/>
        </w:rPr>
        <w:t>MedAE</w:t>
      </w:r>
      <w:proofErr w:type="spellEnd"/>
      <w:r w:rsidR="0075438C" w:rsidRPr="00380761">
        <w:rPr>
          <w:rFonts w:ascii="조선신명조" w:eastAsia="조선신명조" w:hAnsi="맑은 고딕" w:cs="맑은 고딕"/>
          <w:color w:val="000000"/>
          <w:sz w:val="18"/>
          <w:szCs w:val="18"/>
          <w:lang w:eastAsia="ko-KR"/>
        </w:rPr>
        <w:t xml:space="preserve">, </w:t>
      </w:r>
      <w:proofErr w:type="spellStart"/>
      <w:r w:rsidR="0075438C" w:rsidRPr="00380761">
        <w:rPr>
          <w:rFonts w:ascii="조선신명조" w:eastAsia="조선신명조" w:hAnsi="맑은 고딕" w:cs="맑은 고딕"/>
          <w:color w:val="000000"/>
          <w:sz w:val="18"/>
          <w:szCs w:val="18"/>
          <w:lang w:eastAsia="ko-KR"/>
        </w:rPr>
        <w:t>MedAPE</w:t>
      </w:r>
      <w:proofErr w:type="spellEnd"/>
      <w:r w:rsidR="0075438C" w:rsidRPr="00380761">
        <w:rPr>
          <w:rFonts w:ascii="조선신명조" w:eastAsia="조선신명조" w:hAnsi="맑은 고딕" w:cs="맑은 고딕"/>
          <w:color w:val="000000"/>
          <w:sz w:val="18"/>
          <w:szCs w:val="18"/>
          <w:lang w:eastAsia="ko-KR"/>
        </w:rPr>
        <w:t>의 여섯 가지</w:t>
      </w:r>
      <w:r w:rsidR="0075438C">
        <w:rPr>
          <w:rFonts w:ascii="조선신명조" w:eastAsia="조선신명조" w:hAnsi="맑은 고딕" w:cs="맑은 고딕" w:hint="eastAsia"/>
          <w:color w:val="000000"/>
          <w:sz w:val="18"/>
          <w:szCs w:val="18"/>
          <w:lang w:eastAsia="ko-KR"/>
        </w:rPr>
        <w:t>의 평가지표를</w:t>
      </w:r>
      <w:r w:rsidR="0075438C" w:rsidRPr="00380761">
        <w:rPr>
          <w:rFonts w:ascii="조선신명조" w:eastAsia="조선신명조" w:hAnsi="맑은 고딕" w:cs="맑은 고딕"/>
          <w:color w:val="000000"/>
          <w:sz w:val="18"/>
          <w:szCs w:val="18"/>
          <w:lang w:eastAsia="ko-KR"/>
        </w:rPr>
        <w:t xml:space="preserve"> 사용하였다. </w:t>
      </w:r>
      <w:r w:rsidRPr="00380761">
        <w:rPr>
          <w:rFonts w:ascii="조선신명조" w:eastAsia="조선신명조" w:hAnsi="맑은 고딕" w:cs="맑은 고딕"/>
          <w:color w:val="000000"/>
          <w:sz w:val="18"/>
          <w:szCs w:val="18"/>
          <w:lang w:eastAsia="ko-KR"/>
        </w:rPr>
        <w:t>또한 모든 결과는 테스트 구간 전체에 대한 지표를 기본으로 보고하고, 윈도우 길이 및 입력 변수 케이스별로 상대</w:t>
      </w:r>
      <w:r w:rsidR="00FC06AC">
        <w:rPr>
          <w:rFonts w:ascii="조선신명조" w:eastAsia="조선신명조" w:hAnsi="맑은 고딕" w:cs="맑은 고딕" w:hint="eastAsia"/>
          <w:color w:val="000000"/>
          <w:sz w:val="18"/>
          <w:szCs w:val="18"/>
          <w:lang w:eastAsia="ko-KR"/>
        </w:rPr>
        <w:t>적</w:t>
      </w:r>
      <w:r w:rsidRPr="00380761">
        <w:rPr>
          <w:rFonts w:ascii="조선신명조" w:eastAsia="조선신명조" w:hAnsi="맑은 고딕" w:cs="맑은 고딕"/>
          <w:color w:val="000000"/>
          <w:sz w:val="18"/>
          <w:szCs w:val="18"/>
          <w:lang w:eastAsia="ko-KR"/>
        </w:rPr>
        <w:t xml:space="preserve"> 우위 패턴을 비교하였다. 이와 같은 통일된 실험은 데이터 분할 일관성, 입력 스케일 처리의 재현성, 초기화 불확실성의 평균화라는 세 측면에서 공정한 모형 간 비교 가능성을 확보한다.</w:t>
      </w:r>
    </w:p>
    <w:p w14:paraId="239B5EFD" w14:textId="7D4D17B7" w:rsidR="00380761" w:rsidRDefault="00FC06AC" w:rsidP="00380761">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Pr>
          <w:rFonts w:ascii="조선신명조" w:eastAsia="조선신명조" w:hAnsi="맑은 고딕" w:cs="맑은 고딕" w:hint="eastAsia"/>
          <w:color w:val="000000"/>
          <w:sz w:val="18"/>
          <w:szCs w:val="18"/>
          <w:lang w:eastAsia="ko-KR"/>
        </w:rPr>
        <w:t xml:space="preserve">요약하면, </w:t>
      </w:r>
      <w:r w:rsidR="00AA0105">
        <w:rPr>
          <w:rFonts w:ascii="조선신명조" w:eastAsia="조선신명조" w:hAnsi="맑은 고딕" w:cs="맑은 고딕" w:hint="eastAsia"/>
          <w:color w:val="000000"/>
          <w:sz w:val="18"/>
          <w:szCs w:val="18"/>
          <w:lang w:eastAsia="ko-KR"/>
        </w:rPr>
        <w:t xml:space="preserve">(모형) </w:t>
      </w:r>
      <w:r w:rsidR="00380761" w:rsidRPr="00380761">
        <w:rPr>
          <w:rFonts w:ascii="조선신명조" w:eastAsia="조선신명조" w:hAnsi="맑은 고딕" w:cs="맑은 고딕"/>
          <w:color w:val="000000"/>
          <w:sz w:val="18"/>
          <w:szCs w:val="18"/>
          <w:lang w:eastAsia="ko-KR"/>
        </w:rPr>
        <w:t>LSTM</w:t>
      </w:r>
      <w:r>
        <w:rPr>
          <w:rFonts w:ascii="조선신명조" w:eastAsia="조선신명조" w:hAnsi="맑은 고딕" w:cs="맑은 고딕" w:hint="eastAsia"/>
          <w:color w:val="000000"/>
          <w:sz w:val="18"/>
          <w:szCs w:val="18"/>
          <w:lang w:eastAsia="ko-KR"/>
        </w:rPr>
        <w:t xml:space="preserve">과 </w:t>
      </w:r>
      <w:r w:rsidR="00380761" w:rsidRPr="00380761">
        <w:rPr>
          <w:rFonts w:ascii="조선신명조" w:eastAsia="조선신명조" w:hAnsi="맑은 고딕" w:cs="맑은 고딕"/>
          <w:color w:val="000000"/>
          <w:sz w:val="18"/>
          <w:szCs w:val="18"/>
          <w:lang w:eastAsia="ko-KR"/>
        </w:rPr>
        <w:t>GRU 단일 구조와 하이브리드</w:t>
      </w:r>
      <w:r>
        <w:rPr>
          <w:rFonts w:ascii="조선신명조" w:eastAsia="조선신명조" w:hAnsi="맑은 고딕" w:cs="맑은 고딕" w:hint="eastAsia"/>
          <w:color w:val="000000"/>
          <w:sz w:val="18"/>
          <w:szCs w:val="18"/>
          <w:lang w:eastAsia="ko-KR"/>
        </w:rPr>
        <w:t xml:space="preserve"> </w:t>
      </w:r>
      <w:r w:rsidR="00AA0105">
        <w:rPr>
          <w:rFonts w:ascii="조선신명조" w:eastAsia="조선신명조" w:hAnsi="맑은 고딕" w:cs="맑은 고딕" w:hint="eastAsia"/>
          <w:color w:val="000000"/>
          <w:sz w:val="18"/>
          <w:szCs w:val="18"/>
          <w:lang w:eastAsia="ko-KR"/>
        </w:rPr>
        <w:t>구조</w:t>
      </w:r>
      <w:r w:rsidR="00380761" w:rsidRPr="00380761">
        <w:rPr>
          <w:rFonts w:ascii="조선신명조" w:eastAsia="조선신명조" w:hAnsi="맑은 고딕" w:cs="맑은 고딕"/>
          <w:color w:val="000000"/>
          <w:sz w:val="18"/>
          <w:szCs w:val="18"/>
          <w:lang w:eastAsia="ko-KR"/>
        </w:rPr>
        <w:t xml:space="preserve">, </w:t>
      </w:r>
      <w:r w:rsidR="00AA0105">
        <w:rPr>
          <w:rFonts w:ascii="조선신명조" w:eastAsia="조선신명조" w:hAnsi="맑은 고딕" w:cs="맑은 고딕" w:hint="eastAsia"/>
          <w:color w:val="000000"/>
          <w:sz w:val="18"/>
          <w:szCs w:val="18"/>
          <w:lang w:eastAsia="ko-KR"/>
        </w:rPr>
        <w:t xml:space="preserve">(메모리 길이) </w:t>
      </w:r>
      <w:r w:rsidR="00380761" w:rsidRPr="00380761">
        <w:rPr>
          <w:rFonts w:ascii="조선신명조" w:eastAsia="조선신명조" w:hAnsi="맑은 고딕" w:cs="맑은 고딕"/>
          <w:color w:val="000000"/>
          <w:sz w:val="18"/>
          <w:szCs w:val="18"/>
          <w:lang w:eastAsia="ko-KR"/>
        </w:rPr>
        <w:t>5~90일 lookback, (입력 집합) 구조적 요인과 사건</w:t>
      </w:r>
      <w:r w:rsidR="00AA0105">
        <w:rPr>
          <w:rFonts w:ascii="조선신명조" w:eastAsia="조선신명조" w:hAnsi="맑은 고딕" w:cs="맑은 고딕" w:hint="eastAsia"/>
          <w:color w:val="000000"/>
          <w:sz w:val="18"/>
          <w:szCs w:val="18"/>
          <w:lang w:eastAsia="ko-KR"/>
        </w:rPr>
        <w:t xml:space="preserve"> 및 </w:t>
      </w:r>
      <w:r w:rsidR="00380761" w:rsidRPr="00380761">
        <w:rPr>
          <w:rFonts w:ascii="조선신명조" w:eastAsia="조선신명조" w:hAnsi="맑은 고딕" w:cs="맑은 고딕"/>
          <w:color w:val="000000"/>
          <w:sz w:val="18"/>
          <w:szCs w:val="18"/>
          <w:lang w:eastAsia="ko-KR"/>
        </w:rPr>
        <w:t>심리 요인의 단계적 추가, (</w:t>
      </w:r>
      <w:proofErr w:type="spellStart"/>
      <w:r w:rsidR="00380761" w:rsidRPr="00380761">
        <w:rPr>
          <w:rFonts w:ascii="조선신명조" w:eastAsia="조선신명조" w:hAnsi="맑은 고딕" w:cs="맑은 고딕"/>
          <w:color w:val="000000"/>
          <w:sz w:val="18"/>
          <w:szCs w:val="18"/>
          <w:lang w:eastAsia="ko-KR"/>
        </w:rPr>
        <w:t>평가축</w:t>
      </w:r>
      <w:proofErr w:type="spellEnd"/>
      <w:r w:rsidR="00380761" w:rsidRPr="00380761">
        <w:rPr>
          <w:rFonts w:ascii="조선신명조" w:eastAsia="조선신명조" w:hAnsi="맑은 고딕" w:cs="맑은 고딕"/>
          <w:color w:val="000000"/>
          <w:sz w:val="18"/>
          <w:szCs w:val="18"/>
          <w:lang w:eastAsia="ko-KR"/>
        </w:rPr>
        <w:t>) 절대</w:t>
      </w:r>
      <w:r w:rsidR="00AA0105">
        <w:rPr>
          <w:rFonts w:ascii="조선신명조" w:eastAsia="조선신명조" w:hAnsi="맑은 고딕" w:cs="맑은 고딕" w:hint="eastAsia"/>
          <w:color w:val="000000"/>
          <w:sz w:val="18"/>
          <w:szCs w:val="18"/>
          <w:lang w:eastAsia="ko-KR"/>
        </w:rPr>
        <w:t xml:space="preserve">, </w:t>
      </w:r>
      <w:r w:rsidR="00380761" w:rsidRPr="00380761">
        <w:rPr>
          <w:rFonts w:ascii="조선신명조" w:eastAsia="조선신명조" w:hAnsi="맑은 고딕" w:cs="맑은 고딕"/>
          <w:color w:val="000000"/>
          <w:sz w:val="18"/>
          <w:szCs w:val="18"/>
          <w:lang w:eastAsia="ko-KR"/>
        </w:rPr>
        <w:t>상대 오차 및 강건성 등 네 축을 직교적으로 결합함으로써, 환율 예측에서 심리</w:t>
      </w:r>
      <w:r w:rsidR="00AA0105">
        <w:rPr>
          <w:rFonts w:ascii="조선신명조" w:eastAsia="조선신명조" w:hAnsi="맑은 고딕" w:cs="맑은 고딕" w:hint="eastAsia"/>
          <w:color w:val="000000"/>
          <w:sz w:val="18"/>
          <w:szCs w:val="18"/>
          <w:lang w:eastAsia="ko-KR"/>
        </w:rPr>
        <w:t xml:space="preserve">와 </w:t>
      </w:r>
      <w:r w:rsidR="00380761" w:rsidRPr="00380761">
        <w:rPr>
          <w:rFonts w:ascii="조선신명조" w:eastAsia="조선신명조" w:hAnsi="맑은 고딕" w:cs="맑은 고딕"/>
          <w:color w:val="000000"/>
          <w:sz w:val="18"/>
          <w:szCs w:val="18"/>
          <w:lang w:eastAsia="ko-KR"/>
        </w:rPr>
        <w:t>이벤트 변수의 한계 기여와 하이브리드 구조의 효용을 동시에 검증하도록 설계되었다.</w:t>
      </w:r>
    </w:p>
    <w:p w14:paraId="50B02673" w14:textId="5D80CC2B" w:rsidR="00A31D33" w:rsidRDefault="00A31D33"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lang w:eastAsia="ko-KR"/>
        </w:rPr>
      </w:pPr>
    </w:p>
    <w:p w14:paraId="42498973" w14:textId="4BB60C85" w:rsidR="00A31D33" w:rsidRPr="00A31D33" w:rsidRDefault="00A31D33" w:rsidP="00A31D33">
      <w:pPr>
        <w:pBdr>
          <w:top w:val="nil"/>
          <w:left w:val="nil"/>
          <w:bottom w:val="nil"/>
          <w:right w:val="nil"/>
          <w:between w:val="nil"/>
        </w:pBdr>
        <w:spacing w:before="53" w:line="252" w:lineRule="auto"/>
        <w:jc w:val="both"/>
        <w:rPr>
          <w:rFonts w:ascii="조선신명조" w:eastAsia="조선신명조" w:hAnsi="맑은 고딕" w:cs="맑은 고딕"/>
          <w:color w:val="000000"/>
          <w:lang w:eastAsia="ko-KR"/>
        </w:rPr>
      </w:pPr>
      <w:r w:rsidRPr="00A31D33">
        <w:rPr>
          <w:rFonts w:ascii="조선신명조" w:eastAsia="조선신명조" w:hAnsi="맑은 고딕" w:cs="맑은 고딕" w:hint="eastAsia"/>
          <w:color w:val="000000"/>
          <w:lang w:eastAsia="ko-KR"/>
        </w:rPr>
        <w:t>3.</w:t>
      </w:r>
      <w:r>
        <w:rPr>
          <w:rFonts w:ascii="조선신명조" w:eastAsia="조선신명조" w:hAnsi="맑은 고딕" w:cs="맑은 고딕" w:hint="eastAsia"/>
          <w:color w:val="000000"/>
          <w:lang w:eastAsia="ko-KR"/>
        </w:rPr>
        <w:t>2</w:t>
      </w:r>
      <w:r w:rsidRPr="00A31D33">
        <w:rPr>
          <w:rFonts w:ascii="조선신명조" w:eastAsia="조선신명조" w:hAnsi="맑은 고딕" w:cs="맑은 고딕" w:hint="eastAsia"/>
          <w:color w:val="000000"/>
          <w:lang w:eastAsia="ko-KR"/>
        </w:rPr>
        <w:t xml:space="preserve"> </w:t>
      </w:r>
      <w:r>
        <w:rPr>
          <w:rFonts w:ascii="조선신명조" w:eastAsia="조선신명조" w:hAnsi="맑은 고딕" w:cs="맑은 고딕" w:hint="eastAsia"/>
          <w:color w:val="000000"/>
          <w:lang w:eastAsia="ko-KR"/>
        </w:rPr>
        <w:t>실험 결과</w:t>
      </w:r>
      <w:r w:rsidR="00875636">
        <w:rPr>
          <w:rFonts w:ascii="조선신명조" w:eastAsia="조선신명조" w:hAnsi="맑은 고딕" w:cs="맑은 고딕" w:hint="eastAsia"/>
          <w:color w:val="000000"/>
          <w:lang w:eastAsia="ko-KR"/>
        </w:rPr>
        <w:t>1: 환율 예측의 시계열 구조의 동태적 변화</w:t>
      </w:r>
      <w:r w:rsidR="006051BD">
        <w:rPr>
          <w:rFonts w:ascii="조선신명조" w:eastAsia="조선신명조" w:hAnsi="맑은 고딕" w:cs="맑은 고딕" w:hint="eastAsia"/>
          <w:color w:val="000000"/>
          <w:lang w:eastAsia="ko-KR"/>
        </w:rPr>
        <w:t xml:space="preserve"> </w:t>
      </w:r>
      <w:r w:rsidR="006051BD" w:rsidRPr="00F14E57">
        <w:rPr>
          <w:rFonts w:ascii="조선신명조" w:eastAsia="조선신명조" w:hAnsi="맑은 고딕" w:cs="맑은 고딕" w:hint="eastAsia"/>
          <w:color w:val="EE0000"/>
          <w:lang w:eastAsia="ko-KR"/>
        </w:rPr>
        <w:t>(시계열 구조적 전이?)</w:t>
      </w:r>
    </w:p>
    <w:p w14:paraId="72F1BA1C" w14:textId="77777777" w:rsidR="006E4A4F" w:rsidRDefault="006E4A4F" w:rsidP="006E4A4F">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p>
    <w:p w14:paraId="53A84F2D" w14:textId="1DC3C595" w:rsidR="002B66AA" w:rsidRPr="002B66AA" w:rsidRDefault="002B66AA" w:rsidP="002B66AA">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r w:rsidRPr="002B66AA">
        <w:rPr>
          <w:rFonts w:ascii="조선신명조" w:eastAsia="조선신명조" w:hAnsi="맑은 고딕" w:cs="맑은 고딕" w:hint="eastAsia"/>
          <w:color w:val="000000"/>
          <w:sz w:val="18"/>
          <w:szCs w:val="18"/>
          <w:lang w:eastAsia="ko-KR"/>
        </w:rPr>
        <w:t>단기</w:t>
      </w:r>
      <w:r w:rsidRPr="002B66AA">
        <w:rPr>
          <w:rFonts w:ascii="조선신명조" w:eastAsia="조선신명조" w:hAnsi="맑은 고딕" w:cs="맑은 고딕"/>
          <w:color w:val="000000"/>
          <w:sz w:val="18"/>
          <w:szCs w:val="18"/>
          <w:lang w:eastAsia="ko-KR"/>
        </w:rPr>
        <w:t>(5</w:t>
      </w:r>
      <w:r w:rsidRPr="002B66AA">
        <w:rPr>
          <w:rFonts w:ascii="조선신명조" w:eastAsia="조선신명조" w:hAnsi="맑은 고딕" w:cs="맑은 고딕" w:hint="eastAsia"/>
          <w:color w:val="000000"/>
          <w:sz w:val="18"/>
          <w:szCs w:val="18"/>
          <w:lang w:eastAsia="ko-KR"/>
        </w:rPr>
        <w:t>일</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구간에서는</w:t>
      </w:r>
      <w:r w:rsidRPr="002B66AA">
        <w:rPr>
          <w:rFonts w:ascii="조선신명조" w:eastAsia="조선신명조" w:hAnsi="맑은 고딕" w:cs="맑은 고딕"/>
          <w:color w:val="000000"/>
          <w:sz w:val="18"/>
          <w:szCs w:val="18"/>
          <w:lang w:eastAsia="ko-KR"/>
        </w:rPr>
        <w:t xml:space="preserve"> </w:t>
      </w:r>
      <w:proofErr w:type="spellStart"/>
      <w:r w:rsidRPr="002B66AA">
        <w:rPr>
          <w:rFonts w:ascii="조선신명조" w:eastAsia="조선신명조" w:hAnsi="맑은 고딕" w:cs="맑은 고딕" w:hint="eastAsia"/>
          <w:color w:val="000000"/>
          <w:sz w:val="18"/>
          <w:szCs w:val="18"/>
          <w:lang w:eastAsia="ko-KR"/>
        </w:rPr>
        <w:t>합성곱</w:t>
      </w:r>
      <w:proofErr w:type="spellEnd"/>
      <w:r w:rsidRPr="002B66AA">
        <w:rPr>
          <w:rFonts w:ascii="조선신명조" w:eastAsia="조선신명조" w:hAnsi="맑은 고딕" w:cs="맑은 고딕" w:hint="eastAsia"/>
          <w:color w:val="000000"/>
          <w:sz w:val="18"/>
          <w:szCs w:val="18"/>
          <w:lang w:eastAsia="ko-KR"/>
        </w:rPr>
        <w:t>–순환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하이브리드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구조</w:t>
      </w:r>
      <w:r w:rsidRPr="002B66AA">
        <w:rPr>
          <w:rFonts w:ascii="조선신명조" w:eastAsia="조선신명조" w:hAnsi="맑은 고딕" w:cs="맑은 고딕"/>
          <w:color w:val="000000"/>
          <w:sz w:val="18"/>
          <w:szCs w:val="18"/>
          <w:lang w:eastAsia="ko-KR"/>
        </w:rPr>
        <w:t>(CNN-LSTM, CNN-GRU)</w:t>
      </w:r>
      <w:r w:rsidRPr="002B66AA">
        <w:rPr>
          <w:rFonts w:ascii="조선신명조" w:eastAsia="조선신명조" w:hAnsi="맑은 고딕" w:cs="맑은 고딕" w:hint="eastAsia"/>
          <w:color w:val="000000"/>
          <w:sz w:val="18"/>
          <w:szCs w:val="18"/>
          <w:lang w:eastAsia="ko-KR"/>
        </w:rPr>
        <w:t>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순수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순환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신경망</w:t>
      </w:r>
      <w:r w:rsidRPr="002B66AA">
        <w:rPr>
          <w:rFonts w:ascii="조선신명조" w:eastAsia="조선신명조" w:hAnsi="맑은 고딕" w:cs="맑은 고딕"/>
          <w:color w:val="000000"/>
          <w:sz w:val="18"/>
          <w:szCs w:val="18"/>
          <w:lang w:eastAsia="ko-KR"/>
        </w:rPr>
        <w:t>(LSTM, GRU)</w:t>
      </w:r>
      <w:r w:rsidRPr="002B66AA">
        <w:rPr>
          <w:rFonts w:ascii="조선신명조" w:eastAsia="조선신명조" w:hAnsi="맑은 고딕" w:cs="맑은 고딕" w:hint="eastAsia"/>
          <w:color w:val="000000"/>
          <w:sz w:val="18"/>
          <w:szCs w:val="18"/>
          <w:lang w:eastAsia="ko-KR"/>
        </w:rPr>
        <w:t>보다</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전반적으로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우수한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예측</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성능을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보였다</w:t>
      </w:r>
      <w:r w:rsidRPr="002B66AA">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2B66AA">
        <w:rPr>
          <w:rFonts w:ascii="조선신명조" w:eastAsia="조선신명조" w:hAnsi="맑은 고딕" w:cs="맑은 고딕"/>
          <w:color w:val="000000"/>
          <w:sz w:val="18"/>
          <w:szCs w:val="18"/>
          <w:lang w:eastAsia="ko-KR"/>
        </w:rPr>
        <w:t>Radar chart</w:t>
      </w:r>
      <w:r w:rsidRPr="002B66AA">
        <w:rPr>
          <w:rFonts w:ascii="조선신명조" w:eastAsia="조선신명조" w:hAnsi="맑은 고딕" w:cs="맑은 고딕" w:hint="eastAsia"/>
          <w:color w:val="000000"/>
          <w:sz w:val="18"/>
          <w:szCs w:val="18"/>
          <w:lang w:eastAsia="ko-KR"/>
        </w:rPr>
        <w:t>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면적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및</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순위에</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따르면</w:t>
      </w:r>
      <w:r w:rsidRPr="002B66AA">
        <w:rPr>
          <w:rFonts w:ascii="조선신명조" w:eastAsia="조선신명조" w:hAnsi="맑은 고딕" w:cs="맑은 고딕"/>
          <w:color w:val="000000"/>
          <w:sz w:val="18"/>
          <w:szCs w:val="18"/>
          <w:lang w:eastAsia="ko-KR"/>
        </w:rPr>
        <w:t>, CNN-LSTM(Macro + Sentiment(</w:t>
      </w:r>
      <w:proofErr w:type="spellStart"/>
      <w:r w:rsidRPr="002B66AA">
        <w:rPr>
          <w:rFonts w:ascii="조선신명조" w:eastAsia="조선신명조" w:hAnsi="맑은 고딕" w:cs="맑은 고딕"/>
          <w:color w:val="000000"/>
          <w:sz w:val="18"/>
          <w:szCs w:val="18"/>
          <w:lang w:eastAsia="ko-KR"/>
        </w:rPr>
        <w:t>Direct+Indirect</w:t>
      </w:r>
      <w:proofErr w:type="spellEnd"/>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조합이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여섯</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개의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평가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지표</w:t>
      </w:r>
      <w:r w:rsidRPr="002B66AA">
        <w:rPr>
          <w:rFonts w:ascii="조선신명조" w:eastAsia="조선신명조" w:hAnsi="맑은 고딕" w:cs="맑은 고딕"/>
          <w:color w:val="000000"/>
          <w:sz w:val="18"/>
          <w:szCs w:val="18"/>
          <w:lang w:eastAsia="ko-KR"/>
        </w:rPr>
        <w:t xml:space="preserve">(RMSE, MSPE, MAE, MAPE, </w:t>
      </w:r>
      <w:proofErr w:type="spellStart"/>
      <w:r w:rsidRPr="002B66AA">
        <w:rPr>
          <w:rFonts w:ascii="조선신명조" w:eastAsia="조선신명조" w:hAnsi="맑은 고딕" w:cs="맑은 고딕"/>
          <w:color w:val="000000"/>
          <w:sz w:val="18"/>
          <w:szCs w:val="18"/>
          <w:lang w:eastAsia="ko-KR"/>
        </w:rPr>
        <w:t>MedAE</w:t>
      </w:r>
      <w:proofErr w:type="spellEnd"/>
      <w:r w:rsidRPr="002B66AA">
        <w:rPr>
          <w:rFonts w:ascii="조선신명조" w:eastAsia="조선신명조" w:hAnsi="맑은 고딕" w:cs="맑은 고딕"/>
          <w:color w:val="000000"/>
          <w:sz w:val="18"/>
          <w:szCs w:val="18"/>
          <w:lang w:eastAsia="ko-KR"/>
        </w:rPr>
        <w:t xml:space="preserve">, </w:t>
      </w:r>
      <w:proofErr w:type="spellStart"/>
      <w:r w:rsidRPr="002B66AA">
        <w:rPr>
          <w:rFonts w:ascii="조선신명조" w:eastAsia="조선신명조" w:hAnsi="맑은 고딕" w:cs="맑은 고딕"/>
          <w:color w:val="000000"/>
          <w:sz w:val="18"/>
          <w:szCs w:val="18"/>
          <w:lang w:eastAsia="ko-KR"/>
        </w:rPr>
        <w:t>MedAPE</w:t>
      </w:r>
      <w:proofErr w:type="spellEnd"/>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중</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다수를</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선도하며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단기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환율</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변동을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가장</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안정적이고</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정확하게</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포착한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모델로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확인되었다</w:t>
      </w:r>
      <w:r w:rsidRPr="002B66AA">
        <w:rPr>
          <w:rFonts w:ascii="조선신명조" w:eastAsia="조선신명조" w:hAnsi="맑은 고딕" w:cs="맑은 고딕"/>
          <w:color w:val="000000"/>
          <w:sz w:val="18"/>
          <w:szCs w:val="18"/>
          <w:lang w:eastAsia="ko-KR"/>
        </w:rPr>
        <w:t>.</w:t>
      </w:r>
    </w:p>
    <w:p w14:paraId="0A4A740A" w14:textId="6B5BB717" w:rsidR="002B66AA" w:rsidRPr="002B66AA" w:rsidRDefault="002B66AA" w:rsidP="002B66AA">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r w:rsidRPr="002B66AA">
        <w:rPr>
          <w:rFonts w:ascii="조선신명조" w:eastAsia="조선신명조" w:hAnsi="맑은 고딕" w:cs="맑은 고딕"/>
          <w:color w:val="000000"/>
          <w:sz w:val="18"/>
          <w:szCs w:val="18"/>
          <w:lang w:eastAsia="ko-KR"/>
        </w:rPr>
        <w:t>Radar chart</w:t>
      </w:r>
      <w:r w:rsidRPr="002B66AA">
        <w:rPr>
          <w:rFonts w:ascii="조선신명조" w:eastAsia="조선신명조" w:hAnsi="맑은 고딕" w:cs="맑은 고딕" w:hint="eastAsia"/>
          <w:color w:val="000000"/>
          <w:sz w:val="18"/>
          <w:szCs w:val="18"/>
          <w:lang w:eastAsia="ko-KR"/>
        </w:rPr>
        <w:t>는</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지표를</w:t>
      </w:r>
      <w:r w:rsidRPr="002B66AA">
        <w:rPr>
          <w:rFonts w:ascii="조선신명조" w:eastAsia="조선신명조" w:hAnsi="맑은 고딕" w:cs="맑은 고딕"/>
          <w:color w:val="000000"/>
          <w:sz w:val="18"/>
          <w:szCs w:val="18"/>
          <w:lang w:eastAsia="ko-KR"/>
        </w:rPr>
        <w:t xml:space="preserve"> 0~1 </w:t>
      </w:r>
      <w:r w:rsidRPr="002B66AA">
        <w:rPr>
          <w:rFonts w:ascii="조선신명조" w:eastAsia="조선신명조" w:hAnsi="맑은 고딕" w:cs="맑은 고딕" w:hint="eastAsia"/>
          <w:color w:val="000000"/>
          <w:sz w:val="18"/>
          <w:szCs w:val="18"/>
          <w:lang w:eastAsia="ko-KR"/>
        </w:rPr>
        <w:t>구간으로</w:t>
      </w:r>
      <w:r w:rsidRPr="002B66AA">
        <w:rPr>
          <w:rFonts w:ascii="조선신명조" w:eastAsia="조선신명조" w:hAnsi="맑은 고딕" w:cs="맑은 고딕"/>
          <w:color w:val="000000"/>
          <w:sz w:val="18"/>
          <w:szCs w:val="18"/>
          <w:lang w:eastAsia="ko-KR"/>
        </w:rPr>
        <w:t xml:space="preserve"> </w:t>
      </w:r>
      <w:proofErr w:type="spellStart"/>
      <w:r w:rsidRPr="002B66AA">
        <w:rPr>
          <w:rFonts w:ascii="조선신명조" w:eastAsia="조선신명조" w:hAnsi="맑은 고딕" w:cs="맑은 고딕" w:hint="eastAsia"/>
          <w:color w:val="000000"/>
          <w:sz w:val="18"/>
          <w:szCs w:val="18"/>
          <w:lang w:eastAsia="ko-KR"/>
        </w:rPr>
        <w:t>정규화하여</w:t>
      </w:r>
      <w:proofErr w:type="spellEnd"/>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값이</w:t>
      </w:r>
      <w:r w:rsidRPr="002B66AA">
        <w:rPr>
          <w:rFonts w:ascii="조선신명조" w:eastAsia="조선신명조" w:hAnsi="맑은 고딕" w:cs="맑은 고딕"/>
          <w:color w:val="000000"/>
          <w:sz w:val="18"/>
          <w:szCs w:val="18"/>
          <w:lang w:eastAsia="ko-KR"/>
        </w:rPr>
        <w:t xml:space="preserve"> 1</w:t>
      </w:r>
      <w:r w:rsidRPr="002B66AA">
        <w:rPr>
          <w:rFonts w:ascii="조선신명조" w:eastAsia="조선신명조" w:hAnsi="맑은 고딕" w:cs="맑은 고딕" w:hint="eastAsia"/>
          <w:color w:val="000000"/>
          <w:sz w:val="18"/>
          <w:szCs w:val="18"/>
          <w:lang w:eastAsia="ko-KR"/>
        </w:rPr>
        <w:t>에</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가까울수록</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성능이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우수함을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의미한다</w:t>
      </w:r>
      <w:r w:rsidRPr="002B66AA">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또한 </w:t>
      </w:r>
      <w:r w:rsidRPr="002B66AA">
        <w:rPr>
          <w:rFonts w:ascii="조선신명조" w:eastAsia="조선신명조" w:hAnsi="맑은 고딕" w:cs="맑은 고딕"/>
          <w:color w:val="000000"/>
          <w:sz w:val="18"/>
          <w:szCs w:val="18"/>
          <w:lang w:eastAsia="ko-KR"/>
        </w:rPr>
        <w:t>legend</w:t>
      </w:r>
      <w:r w:rsidRPr="002B66AA">
        <w:rPr>
          <w:rFonts w:ascii="조선신명조" w:eastAsia="조선신명조" w:hAnsi="맑은 고딕" w:cs="맑은 고딕" w:hint="eastAsia"/>
          <w:color w:val="000000"/>
          <w:sz w:val="18"/>
          <w:szCs w:val="18"/>
          <w:lang w:eastAsia="ko-KR"/>
        </w:rPr>
        <w:t>는</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전체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면적을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기준으로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내림차순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정렬되어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있으며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가장</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상단에</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위치한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조합일수록</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통합</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성능이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우수함을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의미한다</w:t>
      </w:r>
      <w:r w:rsidRPr="002B66AA">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해당</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시각화에서</w:t>
      </w:r>
      <w:r w:rsidRPr="002B66AA">
        <w:rPr>
          <w:rFonts w:ascii="조선신명조" w:eastAsia="조선신명조" w:hAnsi="맑은 고딕" w:cs="맑은 고딕"/>
          <w:color w:val="000000"/>
          <w:sz w:val="18"/>
          <w:szCs w:val="18"/>
          <w:lang w:eastAsia="ko-KR"/>
        </w:rPr>
        <w:t xml:space="preserve"> CNN-LSTM(Macro + Sentiment(</w:t>
      </w:r>
      <w:proofErr w:type="spellStart"/>
      <w:r w:rsidRPr="002B66AA">
        <w:rPr>
          <w:rFonts w:ascii="조선신명조" w:eastAsia="조선신명조" w:hAnsi="맑은 고딕" w:cs="맑은 고딕"/>
          <w:color w:val="000000"/>
          <w:sz w:val="18"/>
          <w:szCs w:val="18"/>
          <w:lang w:eastAsia="ko-KR"/>
        </w:rPr>
        <w:t>Direct+Indirect</w:t>
      </w:r>
      <w:proofErr w:type="spellEnd"/>
      <w:r w:rsidRPr="002B66AA">
        <w:rPr>
          <w:rFonts w:ascii="조선신명조" w:eastAsia="조선신명조" w:hAnsi="맑은 고딕" w:cs="맑은 고딕"/>
          <w:color w:val="000000"/>
          <w:sz w:val="18"/>
          <w:szCs w:val="18"/>
          <w:lang w:eastAsia="ko-KR"/>
        </w:rPr>
        <w:t>))</w:t>
      </w:r>
      <w:r w:rsidRPr="002B66AA">
        <w:rPr>
          <w:rFonts w:ascii="조선신명조" w:eastAsia="조선신명조" w:hAnsi="맑은 고딕" w:cs="맑은 고딕" w:hint="eastAsia"/>
          <w:color w:val="000000"/>
          <w:sz w:val="18"/>
          <w:szCs w:val="18"/>
          <w:lang w:eastAsia="ko-KR"/>
        </w:rPr>
        <w:t>은</w:t>
      </w:r>
      <w:r w:rsidRPr="002B66AA">
        <w:rPr>
          <w:rFonts w:ascii="조선신명조" w:eastAsia="조선신명조" w:hAnsi="맑은 고딕" w:cs="맑은 고딕"/>
          <w:color w:val="000000"/>
          <w:sz w:val="18"/>
          <w:szCs w:val="18"/>
          <w:lang w:eastAsia="ko-KR"/>
        </w:rPr>
        <w:t xml:space="preserve"> </w:t>
      </w:r>
      <w:proofErr w:type="spellStart"/>
      <w:r w:rsidRPr="002B66AA">
        <w:rPr>
          <w:rFonts w:ascii="조선신명조" w:eastAsia="조선신명조" w:hAnsi="맑은 고딕" w:cs="맑은 고딕" w:hint="eastAsia"/>
          <w:color w:val="000000"/>
          <w:sz w:val="18"/>
          <w:szCs w:val="18"/>
          <w:lang w:eastAsia="ko-KR"/>
        </w:rPr>
        <w:t>외곽부</w:t>
      </w:r>
      <w:proofErr w:type="spellEnd"/>
      <w:r w:rsidRPr="002B66AA">
        <w:rPr>
          <w:rFonts w:ascii="조선신명조" w:eastAsia="조선신명조" w:hAnsi="맑은 고딕" w:cs="맑은 고딕"/>
          <w:color w:val="000000"/>
          <w:sz w:val="18"/>
          <w:szCs w:val="18"/>
          <w:lang w:eastAsia="ko-KR"/>
        </w:rPr>
        <w:t xml:space="preserve">(1 </w:t>
      </w:r>
      <w:r w:rsidRPr="002B66AA">
        <w:rPr>
          <w:rFonts w:ascii="조선신명조" w:eastAsia="조선신명조" w:hAnsi="맑은 고딕" w:cs="맑은 고딕" w:hint="eastAsia"/>
          <w:color w:val="000000"/>
          <w:sz w:val="18"/>
          <w:szCs w:val="18"/>
          <w:lang w:eastAsia="ko-KR"/>
        </w:rPr>
        <w:t>근처</w:t>
      </w:r>
      <w:r w:rsidRPr="002B66AA">
        <w:rPr>
          <w:rFonts w:ascii="조선신명조" w:eastAsia="조선신명조" w:hAnsi="맑은 고딕" w:cs="맑은 고딕"/>
          <w:color w:val="000000"/>
          <w:sz w:val="18"/>
          <w:szCs w:val="18"/>
          <w:lang w:eastAsia="ko-KR"/>
        </w:rPr>
        <w:t>)</w:t>
      </w:r>
      <w:r w:rsidRPr="002B66AA">
        <w:rPr>
          <w:rFonts w:ascii="조선신명조" w:eastAsia="조선신명조" w:hAnsi="맑은 고딕" w:cs="맑은 고딕" w:hint="eastAsia"/>
          <w:color w:val="000000"/>
          <w:sz w:val="18"/>
          <w:szCs w:val="18"/>
          <w:lang w:eastAsia="ko-KR"/>
        </w:rPr>
        <w:t>에</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가장</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근접하며</w:t>
      </w:r>
      <w:r w:rsidRPr="002B66AA">
        <w:rPr>
          <w:rFonts w:ascii="조선신명조" w:eastAsia="조선신명조" w:hAnsi="맑은 고딕" w:cs="맑은 고딕"/>
          <w:color w:val="000000"/>
          <w:sz w:val="18"/>
          <w:szCs w:val="18"/>
          <w:lang w:eastAsia="ko-KR"/>
        </w:rPr>
        <w:t>, 6</w:t>
      </w:r>
      <w:r w:rsidRPr="002B66AA">
        <w:rPr>
          <w:rFonts w:ascii="조선신명조" w:eastAsia="조선신명조" w:hAnsi="맑은 고딕" w:cs="맑은 고딕" w:hint="eastAsia"/>
          <w:color w:val="000000"/>
          <w:sz w:val="18"/>
          <w:szCs w:val="18"/>
          <w:lang w:eastAsia="ko-KR"/>
        </w:rPr>
        <w:t>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지표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중</w:t>
      </w:r>
      <w:r w:rsidRPr="002B66AA">
        <w:rPr>
          <w:rFonts w:ascii="조선신명조" w:eastAsia="조선신명조" w:hAnsi="맑은 고딕" w:cs="맑은 고딕"/>
          <w:color w:val="000000"/>
          <w:sz w:val="18"/>
          <w:szCs w:val="18"/>
          <w:lang w:eastAsia="ko-KR"/>
        </w:rPr>
        <w:t xml:space="preserve"> </w:t>
      </w:r>
      <w:r>
        <w:rPr>
          <w:rFonts w:ascii="조선신명조" w:eastAsia="조선신명조" w:hAnsi="맑은 고딕" w:cs="맑은 고딕" w:hint="eastAsia"/>
          <w:color w:val="000000"/>
          <w:sz w:val="18"/>
          <w:szCs w:val="18"/>
          <w:lang w:eastAsia="ko-KR"/>
        </w:rPr>
        <w:t>4</w:t>
      </w:r>
      <w:r w:rsidRPr="002B66AA">
        <w:rPr>
          <w:rFonts w:ascii="조선신명조" w:eastAsia="조선신명조" w:hAnsi="맑은 고딕" w:cs="맑은 고딕" w:hint="eastAsia"/>
          <w:color w:val="000000"/>
          <w:sz w:val="18"/>
          <w:szCs w:val="18"/>
          <w:lang w:eastAsia="ko-KR"/>
        </w:rPr>
        <w:t>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항목에서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최고</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성능</w:t>
      </w:r>
      <w:r w:rsidRPr="002B66AA">
        <w:rPr>
          <w:rFonts w:ascii="조선신명조" w:eastAsia="조선신명조" w:hAnsi="맑은 고딕" w:cs="맑은 고딕"/>
          <w:color w:val="000000"/>
          <w:sz w:val="18"/>
          <w:szCs w:val="18"/>
          <w:lang w:eastAsia="ko-KR"/>
        </w:rPr>
        <w:t>(</w:t>
      </w:r>
      <w:r w:rsidRPr="002B66AA">
        <w:rPr>
          <w:rFonts w:ascii="조선신명조" w:eastAsia="조선신명조" w:hAnsi="맑은 고딕" w:cs="맑은 고딕" w:hint="eastAsia"/>
          <w:color w:val="000000"/>
          <w:sz w:val="18"/>
          <w:szCs w:val="18"/>
          <w:lang w:eastAsia="ko-KR"/>
        </w:rPr>
        <w:t>최소</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오차</w:t>
      </w:r>
      <w:r w:rsidRPr="002B66AA">
        <w:rPr>
          <w:rFonts w:ascii="조선신명조" w:eastAsia="조선신명조" w:hAnsi="맑은 고딕" w:cs="맑은 고딕"/>
          <w:color w:val="000000"/>
          <w:sz w:val="18"/>
          <w:szCs w:val="18"/>
          <w:lang w:eastAsia="ko-KR"/>
        </w:rPr>
        <w:t>)</w:t>
      </w:r>
      <w:r w:rsidRPr="002B66AA">
        <w:rPr>
          <w:rFonts w:ascii="조선신명조" w:eastAsia="조선신명조" w:hAnsi="맑은 고딕" w:cs="맑은 고딕" w:hint="eastAsia"/>
          <w:color w:val="000000"/>
          <w:sz w:val="18"/>
          <w:szCs w:val="18"/>
          <w:lang w:eastAsia="ko-KR"/>
        </w:rPr>
        <w:t>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기록하였다</w:t>
      </w:r>
      <w:r w:rsidRPr="002B66AA">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이는</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직접</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감성</w:t>
      </w:r>
      <w:r w:rsidRPr="002B66AA">
        <w:rPr>
          <w:rFonts w:ascii="조선신명조" w:eastAsia="조선신명조" w:hAnsi="맑은 고딕" w:cs="맑은 고딕"/>
          <w:color w:val="000000"/>
          <w:sz w:val="18"/>
          <w:szCs w:val="18"/>
          <w:lang w:eastAsia="ko-KR"/>
        </w:rPr>
        <w:t>(direct sentiment)</w:t>
      </w:r>
      <w:r w:rsidRPr="002B66AA">
        <w:rPr>
          <w:rFonts w:ascii="조선신명조" w:eastAsia="조선신명조" w:hAnsi="맑은 고딕" w:cs="맑은 고딕" w:hint="eastAsia"/>
          <w:color w:val="000000"/>
          <w:sz w:val="18"/>
          <w:szCs w:val="18"/>
          <w:lang w:eastAsia="ko-KR"/>
        </w:rPr>
        <w:t>과</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간접</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감성</w:t>
      </w:r>
      <w:r w:rsidRPr="002B66AA">
        <w:rPr>
          <w:rFonts w:ascii="조선신명조" w:eastAsia="조선신명조" w:hAnsi="맑은 고딕" w:cs="맑은 고딕"/>
          <w:color w:val="000000"/>
          <w:sz w:val="18"/>
          <w:szCs w:val="18"/>
          <w:lang w:eastAsia="ko-KR"/>
        </w:rPr>
        <w:t>(indirect sentiment)</w:t>
      </w:r>
      <w:r w:rsidRPr="002B66AA">
        <w:rPr>
          <w:rFonts w:ascii="조선신명조" w:eastAsia="조선신명조" w:hAnsi="맑은 고딕" w:cs="맑은 고딕" w:hint="eastAsia"/>
          <w:color w:val="000000"/>
          <w:sz w:val="18"/>
          <w:szCs w:val="18"/>
          <w:lang w:eastAsia="ko-KR"/>
        </w:rPr>
        <w:t>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동시에</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결합함으로써</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단기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환율</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변동의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방향성과</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강도를</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복합적으로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반영한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결과로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해석된다</w:t>
      </w:r>
      <w:r w:rsidRPr="002B66AA">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즉</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단기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구간에서는</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이벤트의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발생</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자체보다</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감성</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톤의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변화율</w:t>
      </w:r>
      <w:r w:rsidRPr="002B66AA">
        <w:rPr>
          <w:rFonts w:ascii="조선신명조" w:eastAsia="조선신명조" w:hAnsi="맑은 고딕" w:cs="맑은 고딕"/>
          <w:color w:val="000000"/>
          <w:sz w:val="18"/>
          <w:szCs w:val="18"/>
          <w:lang w:eastAsia="ko-KR"/>
        </w:rPr>
        <w:t>(</w:t>
      </w:r>
      <w:r w:rsidRPr="002B66AA">
        <w:rPr>
          <w:rFonts w:ascii="조선신명조" w:eastAsia="조선신명조" w:hAnsi="맑은 고딕" w:cs="맑은 고딕" w:hint="eastAsia"/>
          <w:color w:val="000000"/>
          <w:sz w:val="18"/>
          <w:szCs w:val="18"/>
          <w:lang w:eastAsia="ko-KR"/>
        </w:rPr>
        <w:t>감정의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상승</w:t>
      </w:r>
      <w:r>
        <w:rPr>
          <w:rFonts w:ascii="조선신명조" w:eastAsia="조선신명조" w:hAnsi="맑은 고딕" w:cs="맑은 고딕" w:hint="eastAsia"/>
          <w:color w:val="000000"/>
          <w:sz w:val="18"/>
          <w:szCs w:val="18"/>
          <w:lang w:eastAsia="ko-KR"/>
        </w:rPr>
        <w:t xml:space="preserve"> 및 </w:t>
      </w:r>
      <w:r w:rsidRPr="002B66AA">
        <w:rPr>
          <w:rFonts w:ascii="조선신명조" w:eastAsia="조선신명조" w:hAnsi="맑은 고딕" w:cs="맑은 고딕" w:hint="eastAsia"/>
          <w:color w:val="000000"/>
          <w:sz w:val="18"/>
          <w:szCs w:val="18"/>
          <w:lang w:eastAsia="ko-KR"/>
        </w:rPr>
        <w:t>하강</w:t>
      </w:r>
      <w:r w:rsidRPr="002B66AA">
        <w:rPr>
          <w:rFonts w:ascii="조선신명조" w:eastAsia="조선신명조" w:hAnsi="맑은 고딕" w:cs="맑은 고딕"/>
          <w:color w:val="000000"/>
          <w:sz w:val="18"/>
          <w:szCs w:val="18"/>
          <w:lang w:eastAsia="ko-KR"/>
        </w:rPr>
        <w:t>)</w:t>
      </w:r>
      <w:r w:rsidRPr="002B66AA">
        <w:rPr>
          <w:rFonts w:ascii="조선신명조" w:eastAsia="조선신명조" w:hAnsi="맑은 고딕" w:cs="맑은 고딕" w:hint="eastAsia"/>
          <w:color w:val="000000"/>
          <w:sz w:val="18"/>
          <w:szCs w:val="18"/>
          <w:lang w:eastAsia="ko-KR"/>
        </w:rPr>
        <w:t>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시장</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반응을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더</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민감하게</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설명하는</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신호로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작용했음을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시사한다</w:t>
      </w:r>
      <w:r w:rsidRPr="002B66AA">
        <w:rPr>
          <w:rFonts w:ascii="조선신명조" w:eastAsia="조선신명조" w:hAnsi="맑은 고딕" w:cs="맑은 고딕"/>
          <w:color w:val="000000"/>
          <w:sz w:val="18"/>
          <w:szCs w:val="18"/>
          <w:lang w:eastAsia="ko-KR"/>
        </w:rPr>
        <w:t>.</w:t>
      </w:r>
    </w:p>
    <w:p w14:paraId="728EBAD9" w14:textId="31664134" w:rsidR="002B66AA" w:rsidRPr="002B66AA" w:rsidRDefault="002B66AA" w:rsidP="002B66AA">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r w:rsidRPr="002B66AA">
        <w:rPr>
          <w:rFonts w:ascii="조선신명조" w:eastAsia="조선신명조" w:hAnsi="맑은 고딕" w:cs="맑은 고딕" w:hint="eastAsia"/>
          <w:color w:val="000000"/>
          <w:sz w:val="18"/>
          <w:szCs w:val="18"/>
          <w:lang w:eastAsia="ko-KR"/>
        </w:rPr>
        <w:t>한편</w:t>
      </w:r>
      <w:r w:rsidRPr="002B66AA">
        <w:rPr>
          <w:rFonts w:ascii="조선신명조" w:eastAsia="조선신명조" w:hAnsi="맑은 고딕" w:cs="맑은 고딕"/>
          <w:color w:val="000000"/>
          <w:sz w:val="18"/>
          <w:szCs w:val="18"/>
          <w:lang w:eastAsia="ko-KR"/>
        </w:rPr>
        <w:t xml:space="preserve">, CNN-GRU(Macro + Event) </w:t>
      </w:r>
      <w:r w:rsidRPr="002B66AA">
        <w:rPr>
          <w:rFonts w:ascii="조선신명조" w:eastAsia="조선신명조" w:hAnsi="맑은 고딕" w:cs="맑은 고딕" w:hint="eastAsia"/>
          <w:color w:val="000000"/>
          <w:sz w:val="18"/>
          <w:szCs w:val="18"/>
          <w:lang w:eastAsia="ko-KR"/>
        </w:rPr>
        <w:t>조합은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중앙값</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기반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강건성</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지표</w:t>
      </w:r>
      <w:r w:rsidRPr="002B66AA">
        <w:rPr>
          <w:rFonts w:ascii="조선신명조" w:eastAsia="조선신명조" w:hAnsi="맑은 고딕" w:cs="맑은 고딕"/>
          <w:color w:val="000000"/>
          <w:sz w:val="18"/>
          <w:szCs w:val="18"/>
          <w:lang w:eastAsia="ko-KR"/>
        </w:rPr>
        <w:t>(</w:t>
      </w:r>
      <w:proofErr w:type="spellStart"/>
      <w:r w:rsidRPr="002B66AA">
        <w:rPr>
          <w:rFonts w:ascii="조선신명조" w:eastAsia="조선신명조" w:hAnsi="맑은 고딕" w:cs="맑은 고딕"/>
          <w:color w:val="000000"/>
          <w:sz w:val="18"/>
          <w:szCs w:val="18"/>
          <w:lang w:eastAsia="ko-KR"/>
        </w:rPr>
        <w:t>MedAE</w:t>
      </w:r>
      <w:proofErr w:type="spellEnd"/>
      <w:r w:rsidRPr="002B66AA">
        <w:rPr>
          <w:rFonts w:ascii="조선신명조" w:eastAsia="조선신명조" w:hAnsi="맑은 고딕" w:cs="맑은 고딕"/>
          <w:color w:val="000000"/>
          <w:sz w:val="18"/>
          <w:szCs w:val="18"/>
          <w:lang w:eastAsia="ko-KR"/>
        </w:rPr>
        <w:t xml:space="preserve">, </w:t>
      </w:r>
      <w:proofErr w:type="spellStart"/>
      <w:r w:rsidRPr="002B66AA">
        <w:rPr>
          <w:rFonts w:ascii="조선신명조" w:eastAsia="조선신명조" w:hAnsi="맑은 고딕" w:cs="맑은 고딕"/>
          <w:color w:val="000000"/>
          <w:sz w:val="18"/>
          <w:szCs w:val="18"/>
          <w:lang w:eastAsia="ko-KR"/>
        </w:rPr>
        <w:t>MedAPE</w:t>
      </w:r>
      <w:proofErr w:type="spellEnd"/>
      <w:r w:rsidRPr="002B66AA">
        <w:rPr>
          <w:rFonts w:ascii="조선신명조" w:eastAsia="조선신명조" w:hAnsi="맑은 고딕" w:cs="맑은 고딕"/>
          <w:color w:val="000000"/>
          <w:sz w:val="18"/>
          <w:szCs w:val="18"/>
          <w:lang w:eastAsia="ko-KR"/>
        </w:rPr>
        <w:t>)</w:t>
      </w:r>
      <w:r w:rsidRPr="002B66AA">
        <w:rPr>
          <w:rFonts w:ascii="조선신명조" w:eastAsia="조선신명조" w:hAnsi="맑은 고딕" w:cs="맑은 고딕" w:hint="eastAsia"/>
          <w:color w:val="000000"/>
          <w:sz w:val="18"/>
          <w:szCs w:val="18"/>
          <w:lang w:eastAsia="ko-KR"/>
        </w:rPr>
        <w:t>에서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최상위권을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차지하며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단기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충격</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및</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꼬리</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위험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구간</w:t>
      </w:r>
      <w:r w:rsidRPr="002B66AA">
        <w:rPr>
          <w:rFonts w:ascii="조선신명조" w:eastAsia="조선신명조" w:hAnsi="맑은 고딕" w:cs="맑은 고딕"/>
          <w:color w:val="000000"/>
          <w:sz w:val="18"/>
          <w:szCs w:val="18"/>
          <w:lang w:eastAsia="ko-KR"/>
        </w:rPr>
        <w:t>(tail risk)</w:t>
      </w:r>
      <w:r w:rsidRPr="002B66AA">
        <w:rPr>
          <w:rFonts w:ascii="조선신명조" w:eastAsia="조선신명조" w:hAnsi="맑은 고딕" w:cs="맑은 고딕" w:hint="eastAsia"/>
          <w:color w:val="000000"/>
          <w:sz w:val="18"/>
          <w:szCs w:val="18"/>
          <w:lang w:eastAsia="ko-KR"/>
        </w:rPr>
        <w:t>에서도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안정적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예측을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유지했다</w:t>
      </w:r>
      <w:r w:rsidRPr="002B66AA">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이는</w:t>
      </w:r>
      <w:r w:rsidRPr="002B66AA">
        <w:rPr>
          <w:rFonts w:ascii="조선신명조" w:eastAsia="조선신명조" w:hAnsi="맑은 고딕" w:cs="맑은 고딕"/>
          <w:color w:val="000000"/>
          <w:sz w:val="18"/>
          <w:szCs w:val="18"/>
          <w:lang w:eastAsia="ko-KR"/>
        </w:rPr>
        <w:t xml:space="preserve"> Conv1D</w:t>
      </w:r>
      <w:r w:rsidRPr="002B66AA">
        <w:rPr>
          <w:rFonts w:ascii="조선신명조" w:eastAsia="조선신명조" w:hAnsi="맑은 고딕" w:cs="맑은 고딕" w:hint="eastAsia"/>
          <w:color w:val="000000"/>
          <w:sz w:val="18"/>
          <w:szCs w:val="18"/>
          <w:lang w:eastAsia="ko-KR"/>
        </w:rPr>
        <w:t>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단기적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급등락</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패턴을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사전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요약하여</w:t>
      </w:r>
      <w:r w:rsidRPr="002B66AA">
        <w:rPr>
          <w:rFonts w:ascii="조선신명조" w:eastAsia="조선신명조" w:hAnsi="맑은 고딕" w:cs="맑은 고딕"/>
          <w:color w:val="000000"/>
          <w:sz w:val="18"/>
          <w:szCs w:val="18"/>
          <w:lang w:eastAsia="ko-KR"/>
        </w:rPr>
        <w:t xml:space="preserve"> GRU</w:t>
      </w:r>
      <w:r w:rsidRPr="002B66AA">
        <w:rPr>
          <w:rFonts w:ascii="조선신명조" w:eastAsia="조선신명조" w:hAnsi="맑은 고딕" w:cs="맑은 고딕" w:hint="eastAsia"/>
          <w:color w:val="000000"/>
          <w:sz w:val="18"/>
          <w:szCs w:val="18"/>
          <w:lang w:eastAsia="ko-KR"/>
        </w:rPr>
        <w:t>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게이트</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구조가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보다</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효율적으로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시간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의존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관계를</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학습하게</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했기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때문이다</w:t>
      </w:r>
      <w:r w:rsidRPr="002B66AA">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반면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순수</w:t>
      </w:r>
      <w:r w:rsidRPr="002B66AA">
        <w:rPr>
          <w:rFonts w:ascii="조선신명조" w:eastAsia="조선신명조" w:hAnsi="맑은 고딕" w:cs="맑은 고딕"/>
          <w:color w:val="000000"/>
          <w:sz w:val="18"/>
          <w:szCs w:val="18"/>
          <w:lang w:eastAsia="ko-KR"/>
        </w:rPr>
        <w:t xml:space="preserve"> LSTM</w:t>
      </w:r>
      <w:r w:rsidRPr="002B66AA">
        <w:rPr>
          <w:rFonts w:ascii="조선신명조" w:eastAsia="조선신명조" w:hAnsi="맑은 고딕" w:cs="맑은 고딕" w:hint="eastAsia"/>
          <w:color w:val="000000"/>
          <w:sz w:val="18"/>
          <w:szCs w:val="18"/>
          <w:lang w:eastAsia="ko-KR"/>
        </w:rPr>
        <w:t>과</w:t>
      </w:r>
      <w:r w:rsidRPr="002B66AA">
        <w:rPr>
          <w:rFonts w:ascii="조선신명조" w:eastAsia="조선신명조" w:hAnsi="맑은 고딕" w:cs="맑은 고딕"/>
          <w:color w:val="000000"/>
          <w:sz w:val="18"/>
          <w:szCs w:val="18"/>
          <w:lang w:eastAsia="ko-KR"/>
        </w:rPr>
        <w:t xml:space="preserve"> GRU </w:t>
      </w:r>
      <w:r w:rsidRPr="002B66AA">
        <w:rPr>
          <w:rFonts w:ascii="조선신명조" w:eastAsia="조선신명조" w:hAnsi="맑은 고딕" w:cs="맑은 고딕" w:hint="eastAsia"/>
          <w:color w:val="000000"/>
          <w:sz w:val="18"/>
          <w:szCs w:val="18"/>
          <w:lang w:eastAsia="ko-KR"/>
        </w:rPr>
        <w:t>모델은</w:t>
      </w:r>
      <w:r w:rsidRPr="002B66AA">
        <w:rPr>
          <w:rFonts w:ascii="조선신명조" w:eastAsia="조선신명조" w:hAnsi="맑은 고딕" w:cs="맑은 고딕"/>
          <w:color w:val="000000"/>
          <w:sz w:val="18"/>
          <w:szCs w:val="18"/>
          <w:lang w:eastAsia="ko-KR"/>
        </w:rPr>
        <w:t xml:space="preserve"> radar chart</w:t>
      </w:r>
      <w:r w:rsidRPr="002B66AA">
        <w:rPr>
          <w:rFonts w:ascii="조선신명조" w:eastAsia="조선신명조" w:hAnsi="맑은 고딕" w:cs="맑은 고딕" w:hint="eastAsia"/>
          <w:color w:val="000000"/>
          <w:sz w:val="18"/>
          <w:szCs w:val="18"/>
          <w:lang w:eastAsia="ko-KR"/>
        </w:rPr>
        <w:t>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중심부에</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위치하여</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전반적으로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낮은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성능을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보였으며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특히</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변동성이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높은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단기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창구에서는</w:t>
      </w:r>
      <w:r w:rsidRPr="002B66AA">
        <w:rPr>
          <w:rFonts w:ascii="조선신명조" w:eastAsia="조선신명조" w:hAnsi="맑은 고딕" w:cs="맑은 고딕"/>
          <w:color w:val="000000"/>
          <w:sz w:val="18"/>
          <w:szCs w:val="18"/>
          <w:lang w:eastAsia="ko-KR"/>
        </w:rPr>
        <w:t xml:space="preserve"> </w:t>
      </w:r>
      <w:proofErr w:type="spellStart"/>
      <w:r w:rsidRPr="002B66AA">
        <w:rPr>
          <w:rFonts w:ascii="조선신명조" w:eastAsia="조선신명조" w:hAnsi="맑은 고딕" w:cs="맑은 고딕" w:hint="eastAsia"/>
          <w:color w:val="000000"/>
          <w:sz w:val="18"/>
          <w:szCs w:val="18"/>
          <w:lang w:eastAsia="ko-KR"/>
        </w:rPr>
        <w:t>합성곱</w:t>
      </w:r>
      <w:proofErr w:type="spellEnd"/>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블록이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결여된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구조의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한계가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뚜렷했다</w:t>
      </w:r>
      <w:r w:rsidRPr="002B66AA">
        <w:rPr>
          <w:rFonts w:ascii="조선신명조" w:eastAsia="조선신명조" w:hAnsi="맑은 고딕" w:cs="맑은 고딕"/>
          <w:color w:val="000000"/>
          <w:sz w:val="18"/>
          <w:szCs w:val="18"/>
          <w:lang w:eastAsia="ko-KR"/>
        </w:rPr>
        <w:t>.</w:t>
      </w:r>
    </w:p>
    <w:p w14:paraId="2B14F153" w14:textId="78694209" w:rsidR="002B66AA" w:rsidRPr="002B66AA" w:rsidRDefault="00707E4F" w:rsidP="002B66AA">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r>
        <w:rPr>
          <w:rFonts w:ascii="조선신명조" w:eastAsia="조선신명조" w:hAnsi="맑은 고딕" w:cs="맑은 고딕" w:hint="eastAsia"/>
          <w:color w:val="000000"/>
          <w:sz w:val="18"/>
          <w:szCs w:val="18"/>
          <w:lang w:eastAsia="ko-KR"/>
        </w:rPr>
        <w:t>단기</w:t>
      </w:r>
      <w:r w:rsidR="002B66AA" w:rsidRPr="002B66AA">
        <w:rPr>
          <w:rFonts w:ascii="조선신명조" w:eastAsia="조선신명조" w:hAnsi="맑은 고딕" w:cs="맑은 고딕"/>
          <w:color w:val="000000"/>
          <w:sz w:val="18"/>
          <w:szCs w:val="18"/>
          <w:lang w:eastAsia="ko-KR"/>
        </w:rPr>
        <w:t>(10</w:t>
      </w:r>
      <w:r w:rsidR="002B66AA" w:rsidRPr="002B66AA">
        <w:rPr>
          <w:rFonts w:ascii="조선신명조" w:eastAsia="조선신명조" w:hAnsi="맑은 고딕" w:cs="맑은 고딕" w:hint="eastAsia"/>
          <w:color w:val="000000"/>
          <w:sz w:val="18"/>
          <w:szCs w:val="18"/>
          <w:lang w:eastAsia="ko-KR"/>
        </w:rPr>
        <w:t>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구간에서는</w:t>
      </w:r>
      <w:r w:rsidR="002B66AA" w:rsidRPr="002B66AA">
        <w:rPr>
          <w:rFonts w:ascii="조선신명조" w:eastAsia="조선신명조" w:hAnsi="맑은 고딕" w:cs="맑은 고딕"/>
          <w:color w:val="000000"/>
          <w:sz w:val="18"/>
          <w:szCs w:val="18"/>
          <w:lang w:eastAsia="ko-KR"/>
        </w:rPr>
        <w:t xml:space="preserve"> </w:t>
      </w:r>
      <w:r>
        <w:rPr>
          <w:rFonts w:ascii="조선신명조" w:eastAsia="조선신명조" w:hAnsi="맑은 고딕" w:cs="맑은 고딕" w:hint="eastAsia"/>
          <w:color w:val="000000"/>
          <w:sz w:val="18"/>
          <w:szCs w:val="18"/>
          <w:lang w:eastAsia="ko-KR"/>
        </w:rPr>
        <w:t>5일과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달리</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모델</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구조와</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입력</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변수</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간의</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상호작용</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효과가</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다층적으로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나타났다</w:t>
      </w:r>
      <w:r w:rsidR="002B66AA" w:rsidRPr="002B66AA">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002B66AA" w:rsidRPr="002B66AA">
        <w:rPr>
          <w:rFonts w:ascii="조선신명조" w:eastAsia="조선신명조" w:hAnsi="맑은 고딕" w:cs="맑은 고딕"/>
          <w:color w:val="000000"/>
          <w:sz w:val="18"/>
          <w:szCs w:val="18"/>
          <w:lang w:eastAsia="ko-KR"/>
        </w:rPr>
        <w:t>Radar chart</w:t>
      </w:r>
      <w:r w:rsidR="002B66AA" w:rsidRPr="002B66AA">
        <w:rPr>
          <w:rFonts w:ascii="조선신명조" w:eastAsia="조선신명조" w:hAnsi="맑은 고딕" w:cs="맑은 고딕" w:hint="eastAsia"/>
          <w:color w:val="000000"/>
          <w:sz w:val="18"/>
          <w:szCs w:val="18"/>
          <w:lang w:eastAsia="ko-KR"/>
        </w:rPr>
        <w:t>에</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따르면</w:t>
      </w:r>
      <w:r w:rsidR="002B66AA" w:rsidRPr="002B66AA">
        <w:rPr>
          <w:rFonts w:ascii="조선신명조" w:eastAsia="조선신명조" w:hAnsi="맑은 고딕" w:cs="맑은 고딕"/>
          <w:color w:val="000000"/>
          <w:sz w:val="18"/>
          <w:szCs w:val="18"/>
          <w:lang w:eastAsia="ko-KR"/>
        </w:rPr>
        <w:t>, CNN-</w:t>
      </w:r>
      <w:r w:rsidR="004B47E9">
        <w:rPr>
          <w:rFonts w:ascii="조선신명조" w:eastAsia="조선신명조" w:hAnsi="맑은 고딕" w:cs="맑은 고딕" w:hint="eastAsia"/>
          <w:color w:val="000000"/>
          <w:sz w:val="18"/>
          <w:szCs w:val="18"/>
          <w:lang w:eastAsia="ko-KR"/>
        </w:rPr>
        <w:t>GRU</w:t>
      </w:r>
      <w:r w:rsidR="002B66AA" w:rsidRPr="002B66AA">
        <w:rPr>
          <w:rFonts w:ascii="조선신명조" w:eastAsia="조선신명조" w:hAnsi="맑은 고딕" w:cs="맑은 고딕"/>
          <w:color w:val="000000"/>
          <w:sz w:val="18"/>
          <w:szCs w:val="18"/>
          <w:lang w:eastAsia="ko-KR"/>
        </w:rPr>
        <w:t>(Macro + Event + Sentiment(Direct)), CNN-</w:t>
      </w:r>
      <w:r w:rsidR="004B47E9">
        <w:rPr>
          <w:rFonts w:ascii="조선신명조" w:eastAsia="조선신명조" w:hAnsi="맑은 고딕" w:cs="맑은 고딕" w:hint="eastAsia"/>
          <w:color w:val="000000"/>
          <w:sz w:val="18"/>
          <w:szCs w:val="18"/>
          <w:lang w:eastAsia="ko-KR"/>
        </w:rPr>
        <w:t>GRU</w:t>
      </w:r>
      <w:r w:rsidR="002B66AA" w:rsidRPr="002B66AA">
        <w:rPr>
          <w:rFonts w:ascii="조선신명조" w:eastAsia="조선신명조" w:hAnsi="맑은 고딕" w:cs="맑은 고딕"/>
          <w:color w:val="000000"/>
          <w:sz w:val="18"/>
          <w:szCs w:val="18"/>
          <w:lang w:eastAsia="ko-KR"/>
        </w:rPr>
        <w:t xml:space="preserve">(Macro + </w:t>
      </w:r>
      <w:r w:rsidR="004B47E9">
        <w:rPr>
          <w:rFonts w:ascii="조선신명조" w:eastAsia="조선신명조" w:hAnsi="맑은 고딕" w:cs="맑은 고딕" w:hint="eastAsia"/>
          <w:color w:val="000000"/>
          <w:sz w:val="18"/>
          <w:szCs w:val="18"/>
          <w:lang w:eastAsia="ko-KR"/>
        </w:rPr>
        <w:t>Event</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그리고</w:t>
      </w:r>
      <w:r w:rsidR="002B66AA" w:rsidRPr="002B66AA">
        <w:rPr>
          <w:rFonts w:ascii="조선신명조" w:eastAsia="조선신명조" w:hAnsi="맑은 고딕" w:cs="맑은 고딕"/>
          <w:color w:val="000000"/>
          <w:sz w:val="18"/>
          <w:szCs w:val="18"/>
          <w:lang w:eastAsia="ko-KR"/>
        </w:rPr>
        <w:t xml:space="preserve"> </w:t>
      </w:r>
      <w:r w:rsidR="004B47E9">
        <w:rPr>
          <w:rFonts w:ascii="조선신명조" w:eastAsia="조선신명조" w:hAnsi="맑은 고딕" w:cs="맑은 고딕" w:hint="eastAsia"/>
          <w:color w:val="000000"/>
          <w:sz w:val="18"/>
          <w:szCs w:val="18"/>
          <w:lang w:eastAsia="ko-KR"/>
        </w:rPr>
        <w:t>LSTM</w:t>
      </w:r>
      <w:r w:rsidR="002B66AA" w:rsidRPr="002B66AA">
        <w:rPr>
          <w:rFonts w:ascii="조선신명조" w:eastAsia="조선신명조" w:hAnsi="맑은 고딕" w:cs="맑은 고딕"/>
          <w:color w:val="000000"/>
          <w:sz w:val="18"/>
          <w:szCs w:val="18"/>
          <w:lang w:eastAsia="ko-KR"/>
        </w:rPr>
        <w:t xml:space="preserve">(Macro + </w:t>
      </w:r>
      <w:r w:rsidR="004B47E9">
        <w:rPr>
          <w:rFonts w:ascii="조선신명조" w:eastAsia="조선신명조" w:hAnsi="맑은 고딕" w:cs="맑은 고딕" w:hint="eastAsia"/>
          <w:color w:val="000000"/>
          <w:sz w:val="18"/>
          <w:szCs w:val="18"/>
          <w:lang w:eastAsia="ko-KR"/>
        </w:rPr>
        <w:t>Sentiment(Direct)</w:t>
      </w:r>
      <w:r w:rsidR="002B66AA" w:rsidRPr="002B66AA">
        <w:rPr>
          <w:rFonts w:ascii="조선신명조" w:eastAsia="조선신명조" w:hAnsi="맑은 고딕" w:cs="맑은 고딕"/>
          <w:color w:val="000000"/>
          <w:sz w:val="18"/>
          <w:szCs w:val="18"/>
          <w:lang w:eastAsia="ko-KR"/>
        </w:rPr>
        <w:t>)</w:t>
      </w:r>
      <w:r w:rsidR="002B66AA" w:rsidRPr="002B66AA">
        <w:rPr>
          <w:rFonts w:ascii="조선신명조" w:eastAsia="조선신명조" w:hAnsi="맑은 고딕" w:cs="맑은 고딕" w:hint="eastAsia"/>
          <w:color w:val="000000"/>
          <w:sz w:val="18"/>
          <w:szCs w:val="18"/>
          <w:lang w:eastAsia="ko-KR"/>
        </w:rPr>
        <w:t>의</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세</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조합이</w:t>
      </w:r>
      <w:r w:rsidR="002B66AA" w:rsidRPr="002B66AA">
        <w:rPr>
          <w:rFonts w:ascii="조선신명조" w:eastAsia="조선신명조" w:hAnsi="맑은 고딕" w:cs="맑은 고딕"/>
          <w:color w:val="000000"/>
          <w:sz w:val="18"/>
          <w:szCs w:val="18"/>
          <w:lang w:eastAsia="ko-KR"/>
        </w:rPr>
        <w:t xml:space="preserve"> </w:t>
      </w:r>
      <w:r w:rsidR="004B47E9">
        <w:rPr>
          <w:rFonts w:ascii="조선신명조" w:eastAsia="조선신명조" w:hAnsi="맑은 고딕" w:cs="맑은 고딕" w:hint="eastAsia"/>
          <w:color w:val="000000"/>
          <w:sz w:val="18"/>
          <w:szCs w:val="18"/>
          <w:lang w:eastAsia="ko-KR"/>
        </w:rPr>
        <w:t>6</w:t>
      </w:r>
      <w:r w:rsidR="004B47E9">
        <w:rPr>
          <w:rFonts w:ascii="조선신명조" w:eastAsia="조선신명조" w:hAnsi="맑은 고딕" w:cs="맑은 고딕"/>
          <w:color w:val="000000"/>
          <w:sz w:val="18"/>
          <w:szCs w:val="18"/>
          <w:lang w:eastAsia="ko-KR"/>
        </w:rPr>
        <w:t>개의</w:t>
      </w:r>
      <w:r w:rsidR="004B47E9">
        <w:rPr>
          <w:rFonts w:ascii="조선신명조" w:eastAsia="조선신명조" w:hAnsi="맑은 고딕" w:cs="맑은 고딕" w:hint="eastAsia"/>
          <w:color w:val="000000"/>
          <w:sz w:val="18"/>
          <w:szCs w:val="18"/>
          <w:lang w:eastAsia="ko-KR"/>
        </w:rPr>
        <w:t xml:space="preserve"> 검증지표 중 2개씩 1위를 차지하며 공동 1위를 형성하며 목적에 따라 균형</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잡힌</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성능을</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보였다</w:t>
      </w:r>
      <w:r w:rsidR="002B66AA" w:rsidRPr="002B66AA">
        <w:rPr>
          <w:rFonts w:ascii="조선신명조" w:eastAsia="조선신명조" w:hAnsi="맑은 고딕" w:cs="맑은 고딕"/>
          <w:color w:val="000000"/>
          <w:sz w:val="18"/>
          <w:szCs w:val="18"/>
          <w:lang w:eastAsia="ko-KR"/>
        </w:rPr>
        <w:t>.</w:t>
      </w:r>
      <w:r w:rsidR="00DB78AD">
        <w:rPr>
          <w:rFonts w:ascii="조선신명조" w:eastAsia="조선신명조" w:hAnsi="맑은 고딕" w:cs="맑은 고딕" w:hint="eastAsia"/>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특히</w:t>
      </w:r>
      <w:r w:rsidR="002B66AA" w:rsidRPr="002B66AA">
        <w:rPr>
          <w:rFonts w:ascii="조선신명조" w:eastAsia="조선신명조" w:hAnsi="맑은 고딕" w:cs="맑은 고딕"/>
          <w:color w:val="000000"/>
          <w:sz w:val="18"/>
          <w:szCs w:val="18"/>
          <w:lang w:eastAsia="ko-KR"/>
        </w:rPr>
        <w:t xml:space="preserve">, </w:t>
      </w:r>
      <w:r w:rsidR="004375AE" w:rsidRPr="002B66AA">
        <w:rPr>
          <w:rFonts w:ascii="조선신명조" w:eastAsia="조선신명조" w:hAnsi="맑은 고딕" w:cs="맑은 고딕"/>
          <w:color w:val="000000"/>
          <w:sz w:val="18"/>
          <w:szCs w:val="18"/>
          <w:lang w:eastAsia="ko-KR"/>
        </w:rPr>
        <w:t>CNN-</w:t>
      </w:r>
      <w:r w:rsidR="004375AE">
        <w:rPr>
          <w:rFonts w:ascii="조선신명조" w:eastAsia="조선신명조" w:hAnsi="맑은 고딕" w:cs="맑은 고딕" w:hint="eastAsia"/>
          <w:color w:val="000000"/>
          <w:sz w:val="18"/>
          <w:szCs w:val="18"/>
          <w:lang w:eastAsia="ko-KR"/>
        </w:rPr>
        <w:t>GRU</w:t>
      </w:r>
      <w:r w:rsidR="004375AE" w:rsidRPr="002B66AA">
        <w:rPr>
          <w:rFonts w:ascii="조선신명조" w:eastAsia="조선신명조" w:hAnsi="맑은 고딕" w:cs="맑은 고딕"/>
          <w:color w:val="000000"/>
          <w:sz w:val="18"/>
          <w:szCs w:val="18"/>
          <w:lang w:eastAsia="ko-KR"/>
        </w:rPr>
        <w:t>(Macro + Event + Sentiment(Direct))</w:t>
      </w:r>
      <w:r w:rsidR="004375AE">
        <w:rPr>
          <w:rFonts w:ascii="조선신명조" w:eastAsia="조선신명조" w:hAnsi="맑은 고딕" w:cs="맑은 고딕" w:hint="eastAsia"/>
          <w:color w:val="000000"/>
          <w:sz w:val="18"/>
          <w:szCs w:val="18"/>
          <w:lang w:eastAsia="ko-KR"/>
        </w:rPr>
        <w:t>는 MAE 및 MAPE</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측면에서</w:t>
      </w:r>
      <w:r w:rsidR="002B66AA" w:rsidRPr="002B66AA">
        <w:rPr>
          <w:rFonts w:ascii="조선신명조" w:eastAsia="조선신명조" w:hAnsi="맑은 고딕" w:cs="맑은 고딕"/>
          <w:color w:val="000000"/>
          <w:sz w:val="18"/>
          <w:szCs w:val="18"/>
          <w:lang w:eastAsia="ko-KR"/>
        </w:rPr>
        <w:t xml:space="preserve">, </w:t>
      </w:r>
      <w:r w:rsidR="004375AE" w:rsidRPr="002B66AA">
        <w:rPr>
          <w:rFonts w:ascii="조선신명조" w:eastAsia="조선신명조" w:hAnsi="맑은 고딕" w:cs="맑은 고딕"/>
          <w:color w:val="000000"/>
          <w:sz w:val="18"/>
          <w:szCs w:val="18"/>
          <w:lang w:eastAsia="ko-KR"/>
        </w:rPr>
        <w:t>CNN-</w:t>
      </w:r>
      <w:r w:rsidR="004375AE">
        <w:rPr>
          <w:rFonts w:ascii="조선신명조" w:eastAsia="조선신명조" w:hAnsi="맑은 고딕" w:cs="맑은 고딕" w:hint="eastAsia"/>
          <w:color w:val="000000"/>
          <w:sz w:val="18"/>
          <w:szCs w:val="18"/>
          <w:lang w:eastAsia="ko-KR"/>
        </w:rPr>
        <w:t>GRU</w:t>
      </w:r>
      <w:r w:rsidR="004375AE" w:rsidRPr="002B66AA">
        <w:rPr>
          <w:rFonts w:ascii="조선신명조" w:eastAsia="조선신명조" w:hAnsi="맑은 고딕" w:cs="맑은 고딕"/>
          <w:color w:val="000000"/>
          <w:sz w:val="18"/>
          <w:szCs w:val="18"/>
          <w:lang w:eastAsia="ko-KR"/>
        </w:rPr>
        <w:t xml:space="preserve">(Macro + </w:t>
      </w:r>
      <w:r w:rsidR="004375AE">
        <w:rPr>
          <w:rFonts w:ascii="조선신명조" w:eastAsia="조선신명조" w:hAnsi="맑은 고딕" w:cs="맑은 고딕" w:hint="eastAsia"/>
          <w:color w:val="000000"/>
          <w:sz w:val="18"/>
          <w:szCs w:val="18"/>
          <w:lang w:eastAsia="ko-KR"/>
        </w:rPr>
        <w:t>Event</w:t>
      </w:r>
      <w:r w:rsidR="004375AE" w:rsidRPr="002B66AA">
        <w:rPr>
          <w:rFonts w:ascii="조선신명조" w:eastAsia="조선신명조" w:hAnsi="맑은 고딕" w:cs="맑은 고딕"/>
          <w:color w:val="000000"/>
          <w:sz w:val="18"/>
          <w:szCs w:val="18"/>
          <w:lang w:eastAsia="ko-KR"/>
        </w:rPr>
        <w:t>)</w:t>
      </w:r>
      <w:r w:rsidR="004375AE">
        <w:rPr>
          <w:rFonts w:ascii="조선신명조" w:eastAsia="조선신명조" w:hAnsi="맑은 고딕" w:cs="맑은 고딕" w:hint="eastAsia"/>
          <w:color w:val="000000"/>
          <w:sz w:val="18"/>
          <w:szCs w:val="18"/>
          <w:lang w:eastAsia="ko-KR"/>
        </w:rPr>
        <w:t>는</w:t>
      </w:r>
      <w:r w:rsidR="002B66AA" w:rsidRPr="002B66AA">
        <w:rPr>
          <w:rFonts w:ascii="조선신명조" w:eastAsia="조선신명조" w:hAnsi="맑은 고딕" w:cs="맑은 고딕"/>
          <w:color w:val="000000"/>
          <w:sz w:val="18"/>
          <w:szCs w:val="18"/>
          <w:lang w:eastAsia="ko-KR"/>
        </w:rPr>
        <w:t xml:space="preserve"> </w:t>
      </w:r>
      <w:proofErr w:type="spellStart"/>
      <w:r w:rsidR="004375AE">
        <w:rPr>
          <w:rFonts w:ascii="조선신명조" w:eastAsia="조선신명조" w:hAnsi="맑은 고딕" w:cs="맑은 고딕" w:hint="eastAsia"/>
          <w:color w:val="000000"/>
          <w:sz w:val="18"/>
          <w:szCs w:val="18"/>
          <w:lang w:eastAsia="ko-KR"/>
        </w:rPr>
        <w:t>MedAE</w:t>
      </w:r>
      <w:proofErr w:type="spellEnd"/>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및</w:t>
      </w:r>
      <w:r w:rsidR="002B66AA" w:rsidRPr="002B66AA">
        <w:rPr>
          <w:rFonts w:ascii="조선신명조" w:eastAsia="조선신명조" w:hAnsi="맑은 고딕" w:cs="맑은 고딕"/>
          <w:color w:val="000000"/>
          <w:sz w:val="18"/>
          <w:szCs w:val="18"/>
          <w:lang w:eastAsia="ko-KR"/>
        </w:rPr>
        <w:t xml:space="preserve"> </w:t>
      </w:r>
      <w:proofErr w:type="spellStart"/>
      <w:r w:rsidR="002B66AA" w:rsidRPr="002B66AA">
        <w:rPr>
          <w:rFonts w:ascii="조선신명조" w:eastAsia="조선신명조" w:hAnsi="맑은 고딕" w:cs="맑은 고딕"/>
          <w:color w:val="000000"/>
          <w:sz w:val="18"/>
          <w:szCs w:val="18"/>
          <w:lang w:eastAsia="ko-KR"/>
        </w:rPr>
        <w:t>MedAPE</w:t>
      </w:r>
      <w:proofErr w:type="spellEnd"/>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기준에서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각각</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우위를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보였다</w:t>
      </w:r>
      <w:r w:rsidR="002B66AA"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이는</w:t>
      </w:r>
      <w:r w:rsidR="002B66AA" w:rsidRPr="002B66AA">
        <w:rPr>
          <w:rFonts w:ascii="조선신명조" w:eastAsia="조선신명조" w:hAnsi="맑은 고딕" w:cs="맑은 고딕"/>
          <w:color w:val="000000"/>
          <w:sz w:val="18"/>
          <w:szCs w:val="18"/>
          <w:lang w:eastAsia="ko-KR"/>
        </w:rPr>
        <w:t xml:space="preserve"> 5</w:t>
      </w:r>
      <w:r w:rsidR="002B66AA" w:rsidRPr="002B66AA">
        <w:rPr>
          <w:rFonts w:ascii="조선신명조" w:eastAsia="조선신명조" w:hAnsi="맑은 고딕" w:cs="맑은 고딕" w:hint="eastAsia"/>
          <w:color w:val="000000"/>
          <w:sz w:val="18"/>
          <w:szCs w:val="18"/>
          <w:lang w:eastAsia="ko-KR"/>
        </w:rPr>
        <w:t>일에서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감성</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중심</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신호가</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지배적이었던</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반면</w:t>
      </w:r>
      <w:r w:rsidR="002B66AA" w:rsidRPr="002B66AA">
        <w:rPr>
          <w:rFonts w:ascii="조선신명조" w:eastAsia="조선신명조" w:hAnsi="맑은 고딕" w:cs="맑은 고딕"/>
          <w:color w:val="000000"/>
          <w:sz w:val="18"/>
          <w:szCs w:val="18"/>
          <w:lang w:eastAsia="ko-KR"/>
        </w:rPr>
        <w:t>, 10</w:t>
      </w:r>
      <w:r w:rsidR="002B66AA" w:rsidRPr="002B66AA">
        <w:rPr>
          <w:rFonts w:ascii="조선신명조" w:eastAsia="조선신명조" w:hAnsi="맑은 고딕" w:cs="맑은 고딕" w:hint="eastAsia"/>
          <w:color w:val="000000"/>
          <w:sz w:val="18"/>
          <w:szCs w:val="18"/>
          <w:lang w:eastAsia="ko-KR"/>
        </w:rPr>
        <w:t>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창구에서는</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이벤트와</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감성의</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복합적</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결합이</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모델</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성능을</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향상시킨다는</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구조적</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전환을</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의미한다</w:t>
      </w:r>
      <w:r w:rsidR="002B66AA"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아마도 </w:t>
      </w:r>
      <w:r w:rsidR="002B66AA" w:rsidRPr="002B66AA">
        <w:rPr>
          <w:rFonts w:ascii="조선신명조" w:eastAsia="조선신명조" w:hAnsi="맑은 고딕" w:cs="맑은 고딕"/>
          <w:color w:val="000000"/>
          <w:sz w:val="18"/>
          <w:szCs w:val="18"/>
          <w:lang w:eastAsia="ko-KR"/>
        </w:rPr>
        <w:t>Conv1D</w:t>
      </w:r>
      <w:r w:rsidR="002B66AA" w:rsidRPr="002B66AA">
        <w:rPr>
          <w:rFonts w:ascii="조선신명조" w:eastAsia="조선신명조" w:hAnsi="맑은 고딕" w:cs="맑은 고딕" w:hint="eastAsia"/>
          <w:color w:val="000000"/>
          <w:sz w:val="18"/>
          <w:szCs w:val="18"/>
          <w:lang w:eastAsia="ko-KR"/>
        </w:rPr>
        <w:t>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통한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지역</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패턴</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요약과</w:t>
      </w:r>
      <w:r w:rsidR="002B66AA" w:rsidRPr="002B66AA">
        <w:rPr>
          <w:rFonts w:ascii="조선신명조" w:eastAsia="조선신명조" w:hAnsi="맑은 고딕" w:cs="맑은 고딕"/>
          <w:color w:val="000000"/>
          <w:sz w:val="18"/>
          <w:szCs w:val="18"/>
          <w:lang w:eastAsia="ko-KR"/>
        </w:rPr>
        <w:t xml:space="preserve"> </w:t>
      </w:r>
      <w:r w:rsidR="00505609">
        <w:rPr>
          <w:rFonts w:ascii="조선신명조" w:eastAsia="조선신명조" w:hAnsi="맑은 고딕" w:cs="맑은 고딕" w:hint="eastAsia"/>
          <w:color w:val="000000"/>
          <w:sz w:val="18"/>
          <w:szCs w:val="18"/>
          <w:lang w:eastAsia="ko-KR"/>
        </w:rPr>
        <w:t>GRU</w:t>
      </w:r>
      <w:r w:rsidR="002B66AA" w:rsidRPr="002B66AA">
        <w:rPr>
          <w:rFonts w:ascii="조선신명조" w:eastAsia="조선신명조" w:hAnsi="맑은 고딕" w:cs="맑은 고딕" w:hint="eastAsia"/>
          <w:color w:val="000000"/>
          <w:sz w:val="18"/>
          <w:szCs w:val="18"/>
          <w:lang w:eastAsia="ko-KR"/>
        </w:rPr>
        <w:t>의</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장기</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메모리</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구조가</w:t>
      </w:r>
      <w:r w:rsidR="002B66AA" w:rsidRPr="002B66AA">
        <w:rPr>
          <w:rFonts w:ascii="조선신명조" w:eastAsia="조선신명조" w:hAnsi="맑은 고딕" w:cs="맑은 고딕"/>
          <w:color w:val="000000"/>
          <w:sz w:val="18"/>
          <w:szCs w:val="18"/>
          <w:lang w:eastAsia="ko-KR"/>
        </w:rPr>
        <w:t xml:space="preserve"> 10</w:t>
      </w:r>
      <w:r w:rsidR="002B66AA" w:rsidRPr="002B66AA">
        <w:rPr>
          <w:rFonts w:ascii="조선신명조" w:eastAsia="조선신명조" w:hAnsi="맑은 고딕" w:cs="맑은 고딕" w:hint="eastAsia"/>
          <w:color w:val="000000"/>
          <w:sz w:val="18"/>
          <w:szCs w:val="18"/>
          <w:lang w:eastAsia="ko-KR"/>
        </w:rPr>
        <w:t>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단위</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변동에</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대해</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효과적으로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대응하고</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있음을</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보여준다</w:t>
      </w:r>
      <w:r w:rsidR="002B66AA"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이는</w:t>
      </w:r>
      <w:r w:rsidR="002B66AA" w:rsidRPr="002B66AA">
        <w:rPr>
          <w:rFonts w:ascii="조선신명조" w:eastAsia="조선신명조" w:hAnsi="맑은 고딕" w:cs="맑은 고딕"/>
          <w:color w:val="000000"/>
          <w:sz w:val="18"/>
          <w:szCs w:val="18"/>
          <w:lang w:eastAsia="ko-KR"/>
        </w:rPr>
        <w:t xml:space="preserve"> lookback </w:t>
      </w:r>
      <w:r w:rsidR="002B66AA" w:rsidRPr="002B66AA">
        <w:rPr>
          <w:rFonts w:ascii="조선신명조" w:eastAsia="조선신명조" w:hAnsi="맑은 고딕" w:cs="맑은 고딕" w:hint="eastAsia"/>
          <w:color w:val="000000"/>
          <w:sz w:val="18"/>
          <w:szCs w:val="18"/>
          <w:lang w:eastAsia="ko-KR"/>
        </w:rPr>
        <w:t>기간이</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확장될수록</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단기</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급등락보다</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중기</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추세적</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신호가</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강화되고</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이</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과정에서</w:t>
      </w:r>
      <w:r w:rsidR="002B66AA" w:rsidRPr="002B66AA">
        <w:rPr>
          <w:rFonts w:ascii="조선신명조" w:eastAsia="조선신명조" w:hAnsi="맑은 고딕" w:cs="맑은 고딕"/>
          <w:color w:val="000000"/>
          <w:sz w:val="18"/>
          <w:szCs w:val="18"/>
          <w:lang w:eastAsia="ko-KR"/>
        </w:rPr>
        <w:t xml:space="preserve"> </w:t>
      </w:r>
      <w:r w:rsidR="00505609">
        <w:rPr>
          <w:rFonts w:ascii="조선신명조" w:eastAsia="조선신명조" w:hAnsi="맑은 고딕" w:cs="맑은 고딕" w:hint="eastAsia"/>
          <w:color w:val="000000"/>
          <w:sz w:val="18"/>
          <w:szCs w:val="18"/>
          <w:lang w:eastAsia="ko-KR"/>
        </w:rPr>
        <w:t>GRU</w:t>
      </w:r>
      <w:r w:rsidR="002B66AA" w:rsidRPr="002B66AA">
        <w:rPr>
          <w:rFonts w:ascii="조선신명조" w:eastAsia="조선신명조" w:hAnsi="맑은 고딕" w:cs="맑은 고딕" w:hint="eastAsia"/>
          <w:color w:val="000000"/>
          <w:sz w:val="18"/>
          <w:szCs w:val="18"/>
          <w:lang w:eastAsia="ko-KR"/>
        </w:rPr>
        <w:t>의</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내부</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게이트가</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저주파</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패턴을</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안정적으로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학습했기</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때문으로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해석된다</w:t>
      </w:r>
      <w:r w:rsidR="002B66AA"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w:t>
      </w:r>
      <w:r w:rsidR="002B66AA" w:rsidRPr="002B66AA">
        <w:rPr>
          <w:rFonts w:ascii="조선신명조" w:eastAsia="조선신명조" w:hAnsi="맑은 고딕" w:cs="맑은 고딕"/>
          <w:color w:val="000000"/>
          <w:sz w:val="18"/>
          <w:szCs w:val="18"/>
          <w:lang w:eastAsia="ko-KR"/>
        </w:rPr>
        <w:t>GRU</w:t>
      </w:r>
      <w:r w:rsidR="002B66AA" w:rsidRPr="002B66AA">
        <w:rPr>
          <w:rFonts w:ascii="조선신명조" w:eastAsia="조선신명조" w:hAnsi="맑은 고딕" w:cs="맑은 고딕" w:hint="eastAsia"/>
          <w:color w:val="000000"/>
          <w:sz w:val="18"/>
          <w:szCs w:val="18"/>
          <w:lang w:eastAsia="ko-KR"/>
        </w:rPr>
        <w:t>의</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간결한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구조가</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이러한</w:t>
      </w:r>
      <w:r w:rsidR="002B66AA" w:rsidRPr="002B66AA">
        <w:rPr>
          <w:rFonts w:ascii="조선신명조" w:eastAsia="조선신명조" w:hAnsi="맑은 고딕" w:cs="맑은 고딕"/>
          <w:color w:val="000000"/>
          <w:sz w:val="18"/>
          <w:szCs w:val="18"/>
          <w:lang w:eastAsia="ko-KR"/>
        </w:rPr>
        <w:t xml:space="preserve"> </w:t>
      </w:r>
      <w:r w:rsidR="00505609">
        <w:rPr>
          <w:rFonts w:ascii="조선신명조" w:eastAsia="조선신명조" w:hAnsi="맑은 고딕" w:cs="맑은 고딕" w:hint="eastAsia"/>
          <w:color w:val="000000"/>
          <w:sz w:val="18"/>
          <w:szCs w:val="18"/>
          <w:lang w:eastAsia="ko-KR"/>
        </w:rPr>
        <w:t>패턴</w:t>
      </w:r>
      <w:r w:rsidR="002B66AA" w:rsidRPr="002B66AA">
        <w:rPr>
          <w:rFonts w:ascii="조선신명조" w:eastAsia="조선신명조" w:hAnsi="맑은 고딕" w:cs="맑은 고딕" w:hint="eastAsia"/>
          <w:color w:val="000000"/>
          <w:sz w:val="18"/>
          <w:szCs w:val="18"/>
          <w:lang w:eastAsia="ko-KR"/>
        </w:rPr>
        <w:t>을</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과도한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파라미터</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학습</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없이</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안정적으로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흡수했음을</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의미한다</w:t>
      </w:r>
      <w:r w:rsidR="002B66AA"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또한 </w:t>
      </w:r>
      <w:r w:rsidR="002B66AA" w:rsidRPr="002B66AA">
        <w:rPr>
          <w:rFonts w:ascii="조선신명조" w:eastAsia="조선신명조" w:hAnsi="맑은 고딕" w:cs="맑은 고딕"/>
          <w:color w:val="000000"/>
          <w:sz w:val="18"/>
          <w:szCs w:val="18"/>
          <w:lang w:eastAsia="ko-KR"/>
        </w:rPr>
        <w:t>5</w:t>
      </w:r>
      <w:r w:rsidR="002B66AA" w:rsidRPr="002B66AA">
        <w:rPr>
          <w:rFonts w:ascii="조선신명조" w:eastAsia="조선신명조" w:hAnsi="맑은 고딕" w:cs="맑은 고딕" w:hint="eastAsia"/>
          <w:color w:val="000000"/>
          <w:sz w:val="18"/>
          <w:szCs w:val="18"/>
          <w:lang w:eastAsia="ko-KR"/>
        </w:rPr>
        <w:t>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구간에서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단일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감성</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중심</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모델이</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독보적이었던</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것과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달리</w:t>
      </w:r>
      <w:r w:rsidR="002B66AA" w:rsidRPr="002B66AA">
        <w:rPr>
          <w:rFonts w:ascii="조선신명조" w:eastAsia="조선신명조" w:hAnsi="맑은 고딕" w:cs="맑은 고딕"/>
          <w:color w:val="000000"/>
          <w:sz w:val="18"/>
          <w:szCs w:val="18"/>
          <w:lang w:eastAsia="ko-KR"/>
        </w:rPr>
        <w:t>, 10</w:t>
      </w:r>
      <w:r w:rsidR="002B66AA" w:rsidRPr="002B66AA">
        <w:rPr>
          <w:rFonts w:ascii="조선신명조" w:eastAsia="조선신명조" w:hAnsi="맑은 고딕" w:cs="맑은 고딕" w:hint="eastAsia"/>
          <w:color w:val="000000"/>
          <w:sz w:val="18"/>
          <w:szCs w:val="18"/>
          <w:lang w:eastAsia="ko-KR"/>
        </w:rPr>
        <w:t>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구간에서는</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감성과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이벤트의</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상호작용이</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성능</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우위를</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분산시키는</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방향으로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작용했음을</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보여준다</w:t>
      </w:r>
      <w:r w:rsidR="002B66AA"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즉</w:t>
      </w:r>
      <w:r w:rsidR="002B66AA" w:rsidRPr="002B66AA">
        <w:rPr>
          <w:rFonts w:ascii="조선신명조" w:eastAsia="조선신명조" w:hAnsi="맑은 고딕" w:cs="맑은 고딕"/>
          <w:color w:val="000000"/>
          <w:sz w:val="18"/>
          <w:szCs w:val="18"/>
          <w:lang w:eastAsia="ko-KR"/>
        </w:rPr>
        <w:t xml:space="preserve">, </w:t>
      </w:r>
      <w:r w:rsidR="00505609">
        <w:rPr>
          <w:rFonts w:ascii="조선신명조" w:eastAsia="조선신명조" w:hAnsi="맑은 고딕" w:cs="맑은 고딕" w:hint="eastAsia"/>
          <w:color w:val="000000"/>
          <w:sz w:val="18"/>
          <w:szCs w:val="18"/>
          <w:lang w:eastAsia="ko-KR"/>
        </w:rPr>
        <w:t>5일</w:t>
      </w:r>
      <w:r w:rsidR="002B66AA" w:rsidRPr="002B66AA">
        <w:rPr>
          <w:rFonts w:ascii="조선신명조" w:eastAsia="조선신명조" w:hAnsi="맑은 고딕" w:cs="맑은 고딕" w:hint="eastAsia"/>
          <w:color w:val="000000"/>
          <w:sz w:val="18"/>
          <w:szCs w:val="18"/>
          <w:lang w:eastAsia="ko-KR"/>
        </w:rPr>
        <w:t>에는</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시장의</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정서적</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반응</w:t>
      </w:r>
      <w:r w:rsidR="002B66AA" w:rsidRPr="002B66AA">
        <w:rPr>
          <w:rFonts w:ascii="조선신명조" w:eastAsia="조선신명조" w:hAnsi="맑은 고딕" w:cs="맑은 고딕"/>
          <w:color w:val="000000"/>
          <w:sz w:val="18"/>
          <w:szCs w:val="18"/>
          <w:lang w:eastAsia="ko-KR"/>
        </w:rPr>
        <w:t>(sentiment response)</w:t>
      </w:r>
      <w:r w:rsidR="002B66AA" w:rsidRPr="002B66AA">
        <w:rPr>
          <w:rFonts w:ascii="조선신명조" w:eastAsia="조선신명조" w:hAnsi="맑은 고딕" w:cs="맑은 고딕" w:hint="eastAsia"/>
          <w:color w:val="000000"/>
          <w:sz w:val="18"/>
          <w:szCs w:val="18"/>
          <w:lang w:eastAsia="ko-KR"/>
        </w:rPr>
        <w:t>이</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지배적이었다면</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중기에는</w:t>
      </w:r>
      <w:r w:rsidR="002B66AA" w:rsidRPr="002B66AA">
        <w:rPr>
          <w:rFonts w:ascii="조선신명조" w:eastAsia="조선신명조" w:hAnsi="맑은 고딕" w:cs="맑은 고딕"/>
          <w:color w:val="000000"/>
          <w:sz w:val="18"/>
          <w:szCs w:val="18"/>
          <w:lang w:eastAsia="ko-KR"/>
        </w:rPr>
        <w:t xml:space="preserve"> </w:t>
      </w:r>
      <w:r w:rsidR="00505609">
        <w:rPr>
          <w:rFonts w:ascii="조선신명조" w:eastAsia="조선신명조" w:hAnsi="맑은 고딕" w:cs="맑은 고딕" w:hint="eastAsia"/>
          <w:color w:val="000000"/>
          <w:sz w:val="18"/>
          <w:szCs w:val="18"/>
          <w:lang w:eastAsia="ko-KR"/>
        </w:rPr>
        <w:t xml:space="preserve">사건과 </w:t>
      </w:r>
      <w:r w:rsidR="002B66AA" w:rsidRPr="002B66AA">
        <w:rPr>
          <w:rFonts w:ascii="조선신명조" w:eastAsia="조선신명조" w:hAnsi="맑은 고딕" w:cs="맑은 고딕" w:hint="eastAsia"/>
          <w:color w:val="000000"/>
          <w:sz w:val="18"/>
          <w:szCs w:val="18"/>
          <w:lang w:eastAsia="ko-KR"/>
        </w:rPr>
        <w:t>감성</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복합효과</w:t>
      </w:r>
      <w:r w:rsidR="002B66AA" w:rsidRPr="002B66AA">
        <w:rPr>
          <w:rFonts w:ascii="조선신명조" w:eastAsia="조선신명조" w:hAnsi="맑은 고딕" w:cs="맑은 고딕"/>
          <w:color w:val="000000"/>
          <w:sz w:val="18"/>
          <w:szCs w:val="18"/>
          <w:lang w:eastAsia="ko-KR"/>
        </w:rPr>
        <w:t>(event</w:t>
      </w:r>
      <w:r w:rsidR="002B66AA" w:rsidRPr="002B66AA">
        <w:rPr>
          <w:rFonts w:ascii="조선신명조" w:eastAsia="조선신명조" w:hAnsi="맑은 고딕" w:cs="맑은 고딕"/>
          <w:color w:val="000000"/>
          <w:sz w:val="18"/>
          <w:szCs w:val="18"/>
          <w:lang w:eastAsia="ko-KR"/>
        </w:rPr>
        <w:t>–</w:t>
      </w:r>
      <w:r w:rsidR="002B66AA" w:rsidRPr="002B66AA">
        <w:rPr>
          <w:rFonts w:ascii="조선신명조" w:eastAsia="조선신명조" w:hAnsi="맑은 고딕" w:cs="맑은 고딕"/>
          <w:color w:val="000000"/>
          <w:sz w:val="18"/>
          <w:szCs w:val="18"/>
          <w:lang w:eastAsia="ko-KR"/>
        </w:rPr>
        <w:t>sentiment synergy)</w:t>
      </w:r>
      <w:r w:rsidR="002B66AA" w:rsidRPr="002B66AA">
        <w:rPr>
          <w:rFonts w:ascii="조선신명조" w:eastAsia="조선신명조" w:hAnsi="맑은 고딕" w:cs="맑은 고딕" w:hint="eastAsia"/>
          <w:color w:val="000000"/>
          <w:sz w:val="18"/>
          <w:szCs w:val="18"/>
          <w:lang w:eastAsia="ko-KR"/>
        </w:rPr>
        <w:t>가</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더</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적합한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설명</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변수로</w:t>
      </w:r>
      <w:r w:rsidR="002B66AA" w:rsidRPr="002B66AA">
        <w:rPr>
          <w:rFonts w:ascii="조선신명조" w:eastAsia="조선신명조" w:hAnsi="맑은 고딕" w:cs="맑은 고딕"/>
          <w:color w:val="000000"/>
          <w:sz w:val="18"/>
          <w:szCs w:val="18"/>
          <w:lang w:eastAsia="ko-KR"/>
        </w:rPr>
        <w:t xml:space="preserve"> </w:t>
      </w:r>
      <w:r w:rsidR="002B66AA" w:rsidRPr="002B66AA">
        <w:rPr>
          <w:rFonts w:ascii="조선신명조" w:eastAsia="조선신명조" w:hAnsi="맑은 고딕" w:cs="맑은 고딕" w:hint="eastAsia"/>
          <w:color w:val="000000"/>
          <w:sz w:val="18"/>
          <w:szCs w:val="18"/>
          <w:lang w:eastAsia="ko-KR"/>
        </w:rPr>
        <w:t>작동한다</w:t>
      </w:r>
      <w:r w:rsidR="002B66AA" w:rsidRPr="002B66AA">
        <w:rPr>
          <w:rFonts w:ascii="조선신명조" w:eastAsia="조선신명조" w:hAnsi="맑은 고딕" w:cs="맑은 고딕"/>
          <w:color w:val="000000"/>
          <w:sz w:val="18"/>
          <w:szCs w:val="18"/>
          <w:lang w:eastAsia="ko-KR"/>
        </w:rPr>
        <w:t>.</w:t>
      </w:r>
    </w:p>
    <w:p w14:paraId="7AEDC727" w14:textId="6B62A10C" w:rsidR="002B66AA" w:rsidRDefault="002B66AA" w:rsidP="002B66AA">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r w:rsidRPr="002B66AA">
        <w:rPr>
          <w:rFonts w:ascii="조선신명조" w:eastAsia="조선신명조" w:hAnsi="맑은 고딕" w:cs="맑은 고딕" w:hint="eastAsia"/>
          <w:color w:val="000000"/>
          <w:sz w:val="18"/>
          <w:szCs w:val="18"/>
          <w:lang w:eastAsia="ko-KR"/>
        </w:rPr>
        <w:t>요약하면</w:t>
      </w:r>
      <w:r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w:t>
      </w:r>
      <w:r w:rsidR="00505609" w:rsidRPr="002B66AA">
        <w:rPr>
          <w:rFonts w:ascii="조선신명조" w:eastAsia="조선신명조" w:hAnsi="맑은 고딕" w:cs="맑은 고딕"/>
          <w:color w:val="000000"/>
          <w:sz w:val="18"/>
          <w:szCs w:val="18"/>
          <w:lang w:eastAsia="ko-KR"/>
        </w:rPr>
        <w:t xml:space="preserve">Radar chart </w:t>
      </w:r>
      <w:r w:rsidR="00505609" w:rsidRPr="002B66AA">
        <w:rPr>
          <w:rFonts w:ascii="조선신명조" w:eastAsia="조선신명조" w:hAnsi="맑은 고딕" w:cs="맑은 고딕" w:hint="eastAsia"/>
          <w:color w:val="000000"/>
          <w:sz w:val="18"/>
          <w:szCs w:val="18"/>
          <w:lang w:eastAsia="ko-KR"/>
        </w:rPr>
        <w:t>분석</w:t>
      </w:r>
      <w:r w:rsidR="00505609" w:rsidRPr="002B66AA">
        <w:rPr>
          <w:rFonts w:ascii="조선신명조" w:eastAsia="조선신명조" w:hAnsi="맑은 고딕" w:cs="맑은 고딕"/>
          <w:color w:val="000000"/>
          <w:sz w:val="18"/>
          <w:szCs w:val="18"/>
          <w:lang w:eastAsia="ko-KR"/>
        </w:rPr>
        <w:t xml:space="preserve"> </w:t>
      </w:r>
      <w:r w:rsidR="00505609" w:rsidRPr="002B66AA">
        <w:rPr>
          <w:rFonts w:ascii="조선신명조" w:eastAsia="조선신명조" w:hAnsi="맑은 고딕" w:cs="맑은 고딕" w:hint="eastAsia"/>
          <w:color w:val="000000"/>
          <w:sz w:val="18"/>
          <w:szCs w:val="18"/>
          <w:lang w:eastAsia="ko-KR"/>
        </w:rPr>
        <w:t>결과</w:t>
      </w:r>
      <w:r w:rsidR="00505609" w:rsidRPr="002B66AA">
        <w:rPr>
          <w:rFonts w:ascii="조선신명조" w:eastAsia="조선신명조" w:hAnsi="맑은 고딕" w:cs="맑은 고딕"/>
          <w:color w:val="000000"/>
          <w:sz w:val="18"/>
          <w:szCs w:val="18"/>
          <w:lang w:eastAsia="ko-KR"/>
        </w:rPr>
        <w:t xml:space="preserve">, </w:t>
      </w:r>
      <w:r w:rsidR="00505609">
        <w:rPr>
          <w:rFonts w:ascii="조선신명조" w:eastAsia="조선신명조" w:hAnsi="맑은 고딕" w:cs="맑은 고딕" w:hint="eastAsia"/>
          <w:color w:val="000000"/>
          <w:sz w:val="18"/>
          <w:szCs w:val="18"/>
          <w:lang w:eastAsia="ko-KR"/>
        </w:rPr>
        <w:t>단</w:t>
      </w:r>
      <w:r w:rsidR="00505609" w:rsidRPr="002B66AA">
        <w:rPr>
          <w:rFonts w:ascii="조선신명조" w:eastAsia="조선신명조" w:hAnsi="맑은 고딕" w:cs="맑은 고딕" w:hint="eastAsia"/>
          <w:color w:val="000000"/>
          <w:sz w:val="18"/>
          <w:szCs w:val="18"/>
          <w:lang w:eastAsia="ko-KR"/>
        </w:rPr>
        <w:t>기</w:t>
      </w:r>
      <w:r w:rsidR="00505609" w:rsidRPr="002B66AA">
        <w:rPr>
          <w:rFonts w:ascii="조선신명조" w:eastAsia="조선신명조" w:hAnsi="맑은 고딕" w:cs="맑은 고딕"/>
          <w:color w:val="000000"/>
          <w:sz w:val="18"/>
          <w:szCs w:val="18"/>
          <w:lang w:eastAsia="ko-KR"/>
        </w:rPr>
        <w:t>(5</w:t>
      </w:r>
      <w:r w:rsidR="00505609" w:rsidRPr="002B66AA">
        <w:rPr>
          <w:rFonts w:ascii="조선신명조" w:eastAsia="조선신명조" w:hAnsi="맑은 고딕" w:cs="맑은 고딕" w:hint="eastAsia"/>
          <w:color w:val="000000"/>
          <w:sz w:val="18"/>
          <w:szCs w:val="18"/>
          <w:lang w:eastAsia="ko-KR"/>
        </w:rPr>
        <w:t>일</w:t>
      </w:r>
      <w:r w:rsidR="00505609" w:rsidRPr="002B66AA">
        <w:rPr>
          <w:rFonts w:ascii="조선신명조" w:eastAsia="조선신명조" w:hAnsi="맑은 고딕" w:cs="맑은 고딕"/>
          <w:color w:val="000000"/>
          <w:sz w:val="18"/>
          <w:szCs w:val="18"/>
          <w:lang w:eastAsia="ko-KR"/>
        </w:rPr>
        <w:t>)</w:t>
      </w:r>
      <w:r w:rsidR="00505609" w:rsidRPr="002B66AA">
        <w:rPr>
          <w:rFonts w:ascii="조선신명조" w:eastAsia="조선신명조" w:hAnsi="맑은 고딕" w:cs="맑은 고딕" w:hint="eastAsia"/>
          <w:color w:val="000000"/>
          <w:sz w:val="18"/>
          <w:szCs w:val="18"/>
          <w:lang w:eastAsia="ko-KR"/>
        </w:rPr>
        <w:t>에서는</w:t>
      </w:r>
      <w:r w:rsidR="00505609" w:rsidRPr="002B66AA">
        <w:rPr>
          <w:rFonts w:ascii="조선신명조" w:eastAsia="조선신명조" w:hAnsi="맑은 고딕" w:cs="맑은 고딕"/>
          <w:color w:val="000000"/>
          <w:sz w:val="18"/>
          <w:szCs w:val="18"/>
          <w:lang w:eastAsia="ko-KR"/>
        </w:rPr>
        <w:t xml:space="preserve"> </w:t>
      </w:r>
      <w:r w:rsidR="00505609" w:rsidRPr="002B66AA">
        <w:rPr>
          <w:rFonts w:ascii="조선신명조" w:eastAsia="조선신명조" w:hAnsi="맑은 고딕" w:cs="맑은 고딕" w:hint="eastAsia"/>
          <w:color w:val="000000"/>
          <w:sz w:val="18"/>
          <w:szCs w:val="18"/>
          <w:lang w:eastAsia="ko-KR"/>
        </w:rPr>
        <w:t>감성</w:t>
      </w:r>
      <w:r w:rsidR="00505609" w:rsidRPr="002B66AA">
        <w:rPr>
          <w:rFonts w:ascii="조선신명조" w:eastAsia="조선신명조" w:hAnsi="맑은 고딕" w:cs="맑은 고딕"/>
          <w:color w:val="000000"/>
          <w:sz w:val="18"/>
          <w:szCs w:val="18"/>
          <w:lang w:eastAsia="ko-KR"/>
        </w:rPr>
        <w:t xml:space="preserve"> </w:t>
      </w:r>
      <w:r w:rsidR="00505609" w:rsidRPr="002B66AA">
        <w:rPr>
          <w:rFonts w:ascii="조선신명조" w:eastAsia="조선신명조" w:hAnsi="맑은 고딕" w:cs="맑은 고딕" w:hint="eastAsia"/>
          <w:color w:val="000000"/>
          <w:sz w:val="18"/>
          <w:szCs w:val="18"/>
          <w:lang w:eastAsia="ko-KR"/>
        </w:rPr>
        <w:t>융합이</w:t>
      </w:r>
      <w:r w:rsidR="00505609" w:rsidRPr="002B66AA">
        <w:rPr>
          <w:rFonts w:ascii="조선신명조" w:eastAsia="조선신명조" w:hAnsi="맑은 고딕" w:cs="맑은 고딕"/>
          <w:color w:val="000000"/>
          <w:sz w:val="18"/>
          <w:szCs w:val="18"/>
          <w:lang w:eastAsia="ko-KR"/>
        </w:rPr>
        <w:t xml:space="preserve">, </w:t>
      </w:r>
      <w:r w:rsidR="00505609">
        <w:rPr>
          <w:rFonts w:ascii="조선신명조" w:eastAsia="조선신명조" w:hAnsi="맑은 고딕" w:cs="맑은 고딕" w:hint="eastAsia"/>
          <w:color w:val="000000"/>
          <w:sz w:val="18"/>
          <w:szCs w:val="18"/>
          <w:lang w:eastAsia="ko-KR"/>
        </w:rPr>
        <w:t>단기</w:t>
      </w:r>
      <w:r w:rsidR="00505609" w:rsidRPr="002B66AA">
        <w:rPr>
          <w:rFonts w:ascii="조선신명조" w:eastAsia="조선신명조" w:hAnsi="맑은 고딕" w:cs="맑은 고딕"/>
          <w:color w:val="000000"/>
          <w:sz w:val="18"/>
          <w:szCs w:val="18"/>
          <w:lang w:eastAsia="ko-KR"/>
        </w:rPr>
        <w:t>(10</w:t>
      </w:r>
      <w:r w:rsidR="00505609" w:rsidRPr="002B66AA">
        <w:rPr>
          <w:rFonts w:ascii="조선신명조" w:eastAsia="조선신명조" w:hAnsi="맑은 고딕" w:cs="맑은 고딕" w:hint="eastAsia"/>
          <w:color w:val="000000"/>
          <w:sz w:val="18"/>
          <w:szCs w:val="18"/>
          <w:lang w:eastAsia="ko-KR"/>
        </w:rPr>
        <w:t>일</w:t>
      </w:r>
      <w:r w:rsidR="00505609" w:rsidRPr="002B66AA">
        <w:rPr>
          <w:rFonts w:ascii="조선신명조" w:eastAsia="조선신명조" w:hAnsi="맑은 고딕" w:cs="맑은 고딕"/>
          <w:color w:val="000000"/>
          <w:sz w:val="18"/>
          <w:szCs w:val="18"/>
          <w:lang w:eastAsia="ko-KR"/>
        </w:rPr>
        <w:t>)</w:t>
      </w:r>
      <w:r w:rsidR="00505609" w:rsidRPr="002B66AA">
        <w:rPr>
          <w:rFonts w:ascii="조선신명조" w:eastAsia="조선신명조" w:hAnsi="맑은 고딕" w:cs="맑은 고딕" w:hint="eastAsia"/>
          <w:color w:val="000000"/>
          <w:sz w:val="18"/>
          <w:szCs w:val="18"/>
          <w:lang w:eastAsia="ko-KR"/>
        </w:rPr>
        <w:t>에서는</w:t>
      </w:r>
      <w:r w:rsidR="00505609" w:rsidRPr="002B66AA">
        <w:rPr>
          <w:rFonts w:ascii="조선신명조" w:eastAsia="조선신명조" w:hAnsi="맑은 고딕" w:cs="맑은 고딕"/>
          <w:color w:val="000000"/>
          <w:sz w:val="18"/>
          <w:szCs w:val="18"/>
          <w:lang w:eastAsia="ko-KR"/>
        </w:rPr>
        <w:t xml:space="preserve"> </w:t>
      </w:r>
      <w:r w:rsidR="00505609" w:rsidRPr="002B66AA">
        <w:rPr>
          <w:rFonts w:ascii="조선신명조" w:eastAsia="조선신명조" w:hAnsi="맑은 고딕" w:cs="맑은 고딕" w:hint="eastAsia"/>
          <w:color w:val="000000"/>
          <w:sz w:val="18"/>
          <w:szCs w:val="18"/>
          <w:lang w:eastAsia="ko-KR"/>
        </w:rPr>
        <w:t>감성–이벤트</w:t>
      </w:r>
      <w:r w:rsidR="00505609" w:rsidRPr="002B66AA">
        <w:rPr>
          <w:rFonts w:ascii="조선신명조" w:eastAsia="조선신명조" w:hAnsi="맑은 고딕" w:cs="맑은 고딕"/>
          <w:color w:val="000000"/>
          <w:sz w:val="18"/>
          <w:szCs w:val="18"/>
          <w:lang w:eastAsia="ko-KR"/>
        </w:rPr>
        <w:t xml:space="preserve"> </w:t>
      </w:r>
      <w:r w:rsidR="00505609" w:rsidRPr="002B66AA">
        <w:rPr>
          <w:rFonts w:ascii="조선신명조" w:eastAsia="조선신명조" w:hAnsi="맑은 고딕" w:cs="맑은 고딕" w:hint="eastAsia"/>
          <w:color w:val="000000"/>
          <w:sz w:val="18"/>
          <w:szCs w:val="18"/>
          <w:lang w:eastAsia="ko-KR"/>
        </w:rPr>
        <w:t>복합</w:t>
      </w:r>
      <w:r w:rsidR="00505609" w:rsidRPr="002B66AA">
        <w:rPr>
          <w:rFonts w:ascii="조선신명조" w:eastAsia="조선신명조" w:hAnsi="맑은 고딕" w:cs="맑은 고딕"/>
          <w:color w:val="000000"/>
          <w:sz w:val="18"/>
          <w:szCs w:val="18"/>
          <w:lang w:eastAsia="ko-KR"/>
        </w:rPr>
        <w:t xml:space="preserve"> </w:t>
      </w:r>
      <w:r w:rsidR="00505609" w:rsidRPr="002B66AA">
        <w:rPr>
          <w:rFonts w:ascii="조선신명조" w:eastAsia="조선신명조" w:hAnsi="맑은 고딕" w:cs="맑은 고딕" w:hint="eastAsia"/>
          <w:color w:val="000000"/>
          <w:sz w:val="18"/>
          <w:szCs w:val="18"/>
          <w:lang w:eastAsia="ko-KR"/>
        </w:rPr>
        <w:t>신호가</w:t>
      </w:r>
      <w:r w:rsidR="00505609" w:rsidRPr="002B66AA">
        <w:rPr>
          <w:rFonts w:ascii="조선신명조" w:eastAsia="조선신명조" w:hAnsi="맑은 고딕" w:cs="맑은 고딕"/>
          <w:color w:val="000000"/>
          <w:sz w:val="18"/>
          <w:szCs w:val="18"/>
          <w:lang w:eastAsia="ko-KR"/>
        </w:rPr>
        <w:t xml:space="preserve"> </w:t>
      </w:r>
      <w:r w:rsidR="00505609" w:rsidRPr="002B66AA">
        <w:rPr>
          <w:rFonts w:ascii="조선신명조" w:eastAsia="조선신명조" w:hAnsi="맑은 고딕" w:cs="맑은 고딕" w:hint="eastAsia"/>
          <w:color w:val="000000"/>
          <w:sz w:val="18"/>
          <w:szCs w:val="18"/>
          <w:lang w:eastAsia="ko-KR"/>
        </w:rPr>
        <w:t>각각</w:t>
      </w:r>
      <w:r w:rsidR="00505609" w:rsidRPr="002B66AA">
        <w:rPr>
          <w:rFonts w:ascii="조선신명조" w:eastAsia="조선신명조" w:hAnsi="맑은 고딕" w:cs="맑은 고딕"/>
          <w:color w:val="000000"/>
          <w:sz w:val="18"/>
          <w:szCs w:val="18"/>
          <w:lang w:eastAsia="ko-KR"/>
        </w:rPr>
        <w:t xml:space="preserve"> </w:t>
      </w:r>
      <w:r w:rsidR="00505609" w:rsidRPr="002B66AA">
        <w:rPr>
          <w:rFonts w:ascii="조선신명조" w:eastAsia="조선신명조" w:hAnsi="맑은 고딕" w:cs="맑은 고딕" w:hint="eastAsia"/>
          <w:color w:val="000000"/>
          <w:sz w:val="18"/>
          <w:szCs w:val="18"/>
          <w:lang w:eastAsia="ko-KR"/>
        </w:rPr>
        <w:t>예측</w:t>
      </w:r>
      <w:r w:rsidR="00505609" w:rsidRPr="002B66AA">
        <w:rPr>
          <w:rFonts w:ascii="조선신명조" w:eastAsia="조선신명조" w:hAnsi="맑은 고딕" w:cs="맑은 고딕"/>
          <w:color w:val="000000"/>
          <w:sz w:val="18"/>
          <w:szCs w:val="18"/>
          <w:lang w:eastAsia="ko-KR"/>
        </w:rPr>
        <w:t xml:space="preserve"> </w:t>
      </w:r>
      <w:r w:rsidR="00505609" w:rsidRPr="002B66AA">
        <w:rPr>
          <w:rFonts w:ascii="조선신명조" w:eastAsia="조선신명조" w:hAnsi="맑은 고딕" w:cs="맑은 고딕" w:hint="eastAsia"/>
          <w:color w:val="000000"/>
          <w:sz w:val="18"/>
          <w:szCs w:val="18"/>
          <w:lang w:eastAsia="ko-KR"/>
        </w:rPr>
        <w:t>성능을</w:t>
      </w:r>
      <w:r w:rsidR="00505609" w:rsidRPr="002B66AA">
        <w:rPr>
          <w:rFonts w:ascii="조선신명조" w:eastAsia="조선신명조" w:hAnsi="맑은 고딕" w:cs="맑은 고딕"/>
          <w:color w:val="000000"/>
          <w:sz w:val="18"/>
          <w:szCs w:val="18"/>
          <w:lang w:eastAsia="ko-KR"/>
        </w:rPr>
        <w:t xml:space="preserve"> </w:t>
      </w:r>
      <w:r w:rsidR="00505609" w:rsidRPr="002B66AA">
        <w:rPr>
          <w:rFonts w:ascii="조선신명조" w:eastAsia="조선신명조" w:hAnsi="맑은 고딕" w:cs="맑은 고딕" w:hint="eastAsia"/>
          <w:color w:val="000000"/>
          <w:sz w:val="18"/>
          <w:szCs w:val="18"/>
          <w:lang w:eastAsia="ko-KR"/>
        </w:rPr>
        <w:t>극대화하였다</w:t>
      </w:r>
      <w:r w:rsidR="00505609"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w:t>
      </w:r>
      <w:r w:rsidRPr="002B66AA">
        <w:rPr>
          <w:rFonts w:ascii="조선신명조" w:eastAsia="조선신명조" w:hAnsi="맑은 고딕" w:cs="맑은 고딕"/>
          <w:color w:val="000000"/>
          <w:sz w:val="18"/>
          <w:szCs w:val="18"/>
          <w:lang w:eastAsia="ko-KR"/>
        </w:rPr>
        <w:t>Lookback 10</w:t>
      </w:r>
      <w:r w:rsidRPr="002B66AA">
        <w:rPr>
          <w:rFonts w:ascii="조선신명조" w:eastAsia="조선신명조" w:hAnsi="맑은 고딕" w:cs="맑은 고딕" w:hint="eastAsia"/>
          <w:color w:val="000000"/>
          <w:sz w:val="18"/>
          <w:szCs w:val="18"/>
          <w:lang w:eastAsia="ko-KR"/>
        </w:rPr>
        <w:t>일</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환경에서는</w:t>
      </w:r>
      <w:r w:rsidRPr="002B66AA">
        <w:rPr>
          <w:rFonts w:ascii="조선신명조" w:eastAsia="조선신명조" w:hAnsi="맑은 고딕" w:cs="맑은 고딕"/>
          <w:color w:val="000000"/>
          <w:sz w:val="18"/>
          <w:szCs w:val="18"/>
          <w:lang w:eastAsia="ko-KR"/>
        </w:rPr>
        <w:t xml:space="preserve"> CNN-</w:t>
      </w:r>
      <w:r w:rsidR="00505609">
        <w:rPr>
          <w:rFonts w:ascii="조선신명조" w:eastAsia="조선신명조" w:hAnsi="맑은 고딕" w:cs="맑은 고딕" w:hint="eastAsia"/>
          <w:color w:val="000000"/>
          <w:sz w:val="18"/>
          <w:szCs w:val="18"/>
          <w:lang w:eastAsia="ko-KR"/>
        </w:rPr>
        <w:t>GRU</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기반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복합</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입력</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모델이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전반적으로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최적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조합으로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평가되며</w:t>
      </w:r>
      <w:r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감성</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신호의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지속적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효과와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이벤트</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신호의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비선형</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충격이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공존하는</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중기적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환율</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예측</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구조를</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시각적으로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확인할</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있다</w:t>
      </w:r>
      <w:r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결과는</w:t>
      </w:r>
      <w:r w:rsidRPr="002B66AA">
        <w:rPr>
          <w:rFonts w:ascii="조선신명조" w:eastAsia="조선신명조" w:hAnsi="맑은 고딕" w:cs="맑은 고딕"/>
          <w:color w:val="000000"/>
          <w:sz w:val="18"/>
          <w:szCs w:val="18"/>
          <w:lang w:eastAsia="ko-KR"/>
        </w:rPr>
        <w:t xml:space="preserve"> </w:t>
      </w:r>
      <w:proofErr w:type="spellStart"/>
      <w:r w:rsidRPr="002B66AA">
        <w:rPr>
          <w:rFonts w:ascii="조선신명조" w:eastAsia="조선신명조" w:hAnsi="맑은 고딕" w:cs="맑은 고딕" w:hint="eastAsia"/>
          <w:color w:val="000000"/>
          <w:sz w:val="18"/>
          <w:szCs w:val="18"/>
          <w:lang w:eastAsia="ko-KR"/>
        </w:rPr>
        <w:t>합성곱</w:t>
      </w:r>
      <w:proofErr w:type="spellEnd"/>
      <w:r w:rsidRPr="002B66AA">
        <w:rPr>
          <w:rFonts w:ascii="조선신명조" w:eastAsia="조선신명조" w:hAnsi="맑은 고딕" w:cs="맑은 고딕" w:hint="eastAsia"/>
          <w:color w:val="000000"/>
          <w:sz w:val="18"/>
          <w:szCs w:val="18"/>
          <w:lang w:eastAsia="ko-KR"/>
        </w:rPr>
        <w:t>–순환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하이브리드의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구조적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장점이</w:t>
      </w:r>
      <w:r w:rsidRPr="002B66AA">
        <w:rPr>
          <w:rFonts w:ascii="조선신명조" w:eastAsia="조선신명조" w:hAnsi="맑은 고딕" w:cs="맑은 고딕"/>
          <w:color w:val="000000"/>
          <w:sz w:val="18"/>
          <w:szCs w:val="18"/>
          <w:lang w:eastAsia="ko-KR"/>
        </w:rPr>
        <w:t xml:space="preserve"> </w:t>
      </w:r>
      <w:r w:rsidR="00505609">
        <w:rPr>
          <w:rFonts w:ascii="조선신명조" w:eastAsia="조선신명조" w:hAnsi="맑은 고딕" w:cs="맑은 고딕" w:hint="eastAsia"/>
          <w:color w:val="000000"/>
          <w:sz w:val="18"/>
          <w:szCs w:val="18"/>
          <w:lang w:eastAsia="ko-KR"/>
        </w:rPr>
        <w:t>lookback이 증가함에도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유지되며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입력</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변수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결합</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전략에</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따라</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성능</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패턴이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유연하게</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변동함을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시사한다</w:t>
      </w:r>
      <w:r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즉</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시간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창구가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짧을수록</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시장의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정서적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톤</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변화가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직접적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예측력으로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작용하고</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기간이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길어질수록</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사건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발생의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누적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효과가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점차</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가중되는</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양상이</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뚜렷하다</w:t>
      </w:r>
      <w:r w:rsidRPr="002B66AA">
        <w:rPr>
          <w:rFonts w:ascii="조선신명조" w:eastAsia="조선신명조" w:hAnsi="맑은 고딕" w:cs="맑은 고딕"/>
          <w:color w:val="000000"/>
          <w:sz w:val="18"/>
          <w:szCs w:val="18"/>
          <w:lang w:eastAsia="ko-KR"/>
        </w:rPr>
        <w:t>.</w:t>
      </w:r>
      <w:r w:rsidR="00505609">
        <w:rPr>
          <w:rFonts w:ascii="조선신명조" w:eastAsia="조선신명조" w:hAnsi="맑은 고딕" w:cs="맑은 고딕" w:hint="eastAsia"/>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이러한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결과는</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텍스트</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기반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감성</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신호가</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전통적</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거시</w:t>
      </w:r>
      <w:r w:rsidR="00505609">
        <w:rPr>
          <w:rFonts w:ascii="조선신명조" w:eastAsia="조선신명조" w:hAnsi="맑은 고딕" w:cs="맑은 고딕" w:hint="eastAsia"/>
          <w:color w:val="000000"/>
          <w:sz w:val="18"/>
          <w:szCs w:val="18"/>
          <w:lang w:eastAsia="ko-KR"/>
        </w:rPr>
        <w:t xml:space="preserve"> 및 </w:t>
      </w:r>
      <w:r w:rsidRPr="002B66AA">
        <w:rPr>
          <w:rFonts w:ascii="조선신명조" w:eastAsia="조선신명조" w:hAnsi="맑은 고딕" w:cs="맑은 고딕" w:hint="eastAsia"/>
          <w:color w:val="000000"/>
          <w:sz w:val="18"/>
          <w:szCs w:val="18"/>
          <w:lang w:eastAsia="ko-KR"/>
        </w:rPr>
        <w:t>금융</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변수보다</w:t>
      </w:r>
      <w:r w:rsidRPr="002B66AA">
        <w:rPr>
          <w:rFonts w:ascii="조선신명조" w:eastAsia="조선신명조" w:hAnsi="맑은 고딕" w:cs="맑은 고딕"/>
          <w:color w:val="000000"/>
          <w:sz w:val="18"/>
          <w:szCs w:val="18"/>
          <w:lang w:eastAsia="ko-KR"/>
        </w:rPr>
        <w:t xml:space="preserve"> </w:t>
      </w:r>
      <w:proofErr w:type="spellStart"/>
      <w:r w:rsidRPr="002B66AA">
        <w:rPr>
          <w:rFonts w:ascii="조선신명조" w:eastAsia="조선신명조" w:hAnsi="맑은 고딕" w:cs="맑은 고딕" w:hint="eastAsia"/>
          <w:color w:val="000000"/>
          <w:sz w:val="18"/>
          <w:szCs w:val="18"/>
          <w:lang w:eastAsia="ko-KR"/>
        </w:rPr>
        <w:t>즉시적이고</w:t>
      </w:r>
      <w:proofErr w:type="spellEnd"/>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민감한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예측</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신호로서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환율</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단기</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변동을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설명할</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수</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lastRenderedPageBreak/>
        <w:t>있음을</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실증적으로</w:t>
      </w:r>
      <w:r w:rsidRPr="002B66AA">
        <w:rPr>
          <w:rFonts w:ascii="조선신명조" w:eastAsia="조선신명조" w:hAnsi="맑은 고딕" w:cs="맑은 고딕"/>
          <w:color w:val="000000"/>
          <w:sz w:val="18"/>
          <w:szCs w:val="18"/>
          <w:lang w:eastAsia="ko-KR"/>
        </w:rPr>
        <w:t xml:space="preserve"> </w:t>
      </w:r>
      <w:r w:rsidRPr="002B66AA">
        <w:rPr>
          <w:rFonts w:ascii="조선신명조" w:eastAsia="조선신명조" w:hAnsi="맑은 고딕" w:cs="맑은 고딕" w:hint="eastAsia"/>
          <w:color w:val="000000"/>
          <w:sz w:val="18"/>
          <w:szCs w:val="18"/>
          <w:lang w:eastAsia="ko-KR"/>
        </w:rPr>
        <w:t>보여준다</w:t>
      </w:r>
      <w:r w:rsidRPr="002B66AA">
        <w:rPr>
          <w:rFonts w:ascii="조선신명조" w:eastAsia="조선신명조" w:hAnsi="맑은 고딕" w:cs="맑은 고딕"/>
          <w:color w:val="000000"/>
          <w:sz w:val="18"/>
          <w:szCs w:val="18"/>
          <w:lang w:eastAsia="ko-KR"/>
        </w:rPr>
        <w:t>.</w:t>
      </w:r>
    </w:p>
    <w:p w14:paraId="5E3DF757" w14:textId="77777777" w:rsidR="00505609" w:rsidRPr="00505609" w:rsidRDefault="00505609" w:rsidP="002B66AA">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0"/>
      </w:tblGrid>
      <w:tr w:rsidR="00E13C0F" w14:paraId="3BB9D050" w14:textId="77777777" w:rsidTr="00C5512F">
        <w:tc>
          <w:tcPr>
            <w:tcW w:w="9540" w:type="dxa"/>
          </w:tcPr>
          <w:p w14:paraId="4F4753BC" w14:textId="329F0328" w:rsidR="00E13C0F" w:rsidRDefault="00E13C0F" w:rsidP="0059525F">
            <w:pPr>
              <w:spacing w:before="53" w:line="252" w:lineRule="auto"/>
              <w:jc w:val="center"/>
              <w:rPr>
                <w:rFonts w:ascii="조선신명조" w:eastAsia="조선신명조" w:hAnsi="맑은 고딕" w:cs="맑은 고딕"/>
                <w:color w:val="000000"/>
                <w:sz w:val="18"/>
                <w:szCs w:val="18"/>
                <w:lang w:eastAsia="ko-KR"/>
              </w:rPr>
            </w:pPr>
            <w:r>
              <w:rPr>
                <w:noProof/>
                <w14:ligatures w14:val="standardContextual"/>
              </w:rPr>
              <w:drawing>
                <wp:inline distT="0" distB="0" distL="0" distR="0" wp14:anchorId="1948D2FA" wp14:editId="39F83BC3">
                  <wp:extent cx="5400000" cy="2811393"/>
                  <wp:effectExtent l="0" t="0" r="0" b="8255"/>
                  <wp:docPr id="4391693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69362" name=""/>
                          <pic:cNvPicPr/>
                        </pic:nvPicPr>
                        <pic:blipFill>
                          <a:blip r:embed="rId15"/>
                          <a:stretch>
                            <a:fillRect/>
                          </a:stretch>
                        </pic:blipFill>
                        <pic:spPr>
                          <a:xfrm>
                            <a:off x="0" y="0"/>
                            <a:ext cx="5400000" cy="2811393"/>
                          </a:xfrm>
                          <a:prstGeom prst="rect">
                            <a:avLst/>
                          </a:prstGeom>
                        </pic:spPr>
                      </pic:pic>
                    </a:graphicData>
                  </a:graphic>
                </wp:inline>
              </w:drawing>
            </w:r>
          </w:p>
          <w:p w14:paraId="46155710" w14:textId="45E4F239" w:rsidR="00E13C0F" w:rsidRDefault="00E13C0F" w:rsidP="0059525F">
            <w:pPr>
              <w:spacing w:before="53" w:line="252" w:lineRule="auto"/>
              <w:jc w:val="center"/>
              <w:rPr>
                <w:rFonts w:ascii="조선신명조" w:eastAsia="조선신명조" w:hAnsi="맑은 고딕" w:cs="맑은 고딕"/>
                <w:color w:val="000000"/>
                <w:sz w:val="18"/>
                <w:szCs w:val="18"/>
                <w:lang w:eastAsia="ko-KR"/>
              </w:rPr>
            </w:pPr>
            <w:r>
              <w:rPr>
                <w:rFonts w:ascii="조선신명조" w:eastAsia="조선신명조" w:hAnsi="맑은 고딕" w:cs="맑은 고딕" w:hint="eastAsia"/>
                <w:color w:val="000000"/>
                <w:sz w:val="18"/>
                <w:szCs w:val="18"/>
                <w:lang w:eastAsia="ko-KR"/>
              </w:rPr>
              <w:t>&lt;</w:t>
            </w:r>
            <w:r w:rsidR="001E466E">
              <w:rPr>
                <w:rFonts w:ascii="조선신명조" w:eastAsia="조선신명조" w:hAnsi="맑은 고딕" w:cs="맑은 고딕" w:hint="eastAsia"/>
                <w:color w:val="000000"/>
                <w:sz w:val="18"/>
                <w:szCs w:val="18"/>
                <w:lang w:eastAsia="ko-KR"/>
              </w:rPr>
              <w:t>단기 예측에서의 감성 융합형 모델의 성능</w:t>
            </w:r>
            <w:r>
              <w:rPr>
                <w:rFonts w:ascii="조선신명조" w:eastAsia="조선신명조" w:hAnsi="맑은 고딕" w:cs="맑은 고딕" w:hint="eastAsia"/>
                <w:color w:val="000000"/>
                <w:sz w:val="18"/>
                <w:szCs w:val="18"/>
                <w:lang w:eastAsia="ko-KR"/>
              </w:rPr>
              <w:t>&gt;</w:t>
            </w:r>
          </w:p>
        </w:tc>
      </w:tr>
      <w:tr w:rsidR="00E13C0F" w14:paraId="64D27015" w14:textId="77777777" w:rsidTr="00C5512F">
        <w:tc>
          <w:tcPr>
            <w:tcW w:w="9540" w:type="dxa"/>
          </w:tcPr>
          <w:p w14:paraId="23FD5980" w14:textId="6B43EA38" w:rsidR="00E13C0F" w:rsidRDefault="00E13C0F" w:rsidP="0059525F">
            <w:pPr>
              <w:spacing w:before="53" w:line="252" w:lineRule="auto"/>
              <w:jc w:val="center"/>
              <w:rPr>
                <w:rFonts w:ascii="조선신명조" w:eastAsia="조선신명조" w:hAnsi="맑은 고딕" w:cs="맑은 고딕"/>
                <w:color w:val="000000"/>
                <w:sz w:val="18"/>
                <w:szCs w:val="18"/>
                <w:lang w:eastAsia="ko-KR"/>
              </w:rPr>
            </w:pPr>
            <w:r>
              <w:rPr>
                <w:noProof/>
                <w14:ligatures w14:val="standardContextual"/>
              </w:rPr>
              <w:drawing>
                <wp:inline distT="0" distB="0" distL="0" distR="0" wp14:anchorId="277D5BD5" wp14:editId="52FDF172">
                  <wp:extent cx="5400000" cy="2804607"/>
                  <wp:effectExtent l="0" t="0" r="0" b="0"/>
                  <wp:docPr id="9091117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11783" name=""/>
                          <pic:cNvPicPr/>
                        </pic:nvPicPr>
                        <pic:blipFill>
                          <a:blip r:embed="rId16"/>
                          <a:stretch>
                            <a:fillRect/>
                          </a:stretch>
                        </pic:blipFill>
                        <pic:spPr>
                          <a:xfrm>
                            <a:off x="0" y="0"/>
                            <a:ext cx="5400000" cy="2804607"/>
                          </a:xfrm>
                          <a:prstGeom prst="rect">
                            <a:avLst/>
                          </a:prstGeom>
                        </pic:spPr>
                      </pic:pic>
                    </a:graphicData>
                  </a:graphic>
                </wp:inline>
              </w:drawing>
            </w:r>
          </w:p>
          <w:p w14:paraId="62795C2F" w14:textId="0E8F71FC" w:rsidR="00E13C0F" w:rsidRDefault="00E13C0F" w:rsidP="0059525F">
            <w:pPr>
              <w:spacing w:before="53" w:line="252" w:lineRule="auto"/>
              <w:jc w:val="center"/>
              <w:rPr>
                <w:rFonts w:ascii="조선신명조" w:eastAsia="조선신명조" w:hAnsi="맑은 고딕" w:cs="맑은 고딕"/>
                <w:color w:val="000000"/>
                <w:sz w:val="18"/>
                <w:szCs w:val="18"/>
                <w:lang w:eastAsia="ko-KR"/>
              </w:rPr>
            </w:pPr>
            <w:r>
              <w:rPr>
                <w:rFonts w:ascii="조선신명조" w:eastAsia="조선신명조" w:hAnsi="맑은 고딕" w:cs="맑은 고딕" w:hint="eastAsia"/>
                <w:color w:val="000000"/>
                <w:sz w:val="18"/>
                <w:szCs w:val="18"/>
                <w:lang w:eastAsia="ko-KR"/>
              </w:rPr>
              <w:t>&lt;</w:t>
            </w:r>
            <w:r w:rsidR="001E466E">
              <w:rPr>
                <w:rFonts w:ascii="조선신명조" w:eastAsia="조선신명조" w:hAnsi="맑은 고딕" w:cs="맑은 고딕" w:hint="eastAsia"/>
                <w:color w:val="000000"/>
                <w:sz w:val="18"/>
                <w:szCs w:val="18"/>
                <w:lang w:eastAsia="ko-KR"/>
              </w:rPr>
              <w:t>단기-중기 전환에서의 이벤트와 감성 복합 효과의 확대</w:t>
            </w:r>
            <w:r>
              <w:rPr>
                <w:rFonts w:ascii="조선신명조" w:eastAsia="조선신명조" w:hAnsi="맑은 고딕" w:cs="맑은 고딕" w:hint="eastAsia"/>
                <w:color w:val="000000"/>
                <w:sz w:val="18"/>
                <w:szCs w:val="18"/>
                <w:lang w:eastAsia="ko-KR"/>
              </w:rPr>
              <w:t>&gt;</w:t>
            </w:r>
          </w:p>
        </w:tc>
      </w:tr>
    </w:tbl>
    <w:p w14:paraId="242B5D06" w14:textId="348D13F7" w:rsidR="005E1B6F" w:rsidRPr="00C42910" w:rsidRDefault="005E1B6F" w:rsidP="006E4A4F">
      <w:pPr>
        <w:pBdr>
          <w:top w:val="nil"/>
          <w:left w:val="nil"/>
          <w:bottom w:val="nil"/>
          <w:right w:val="nil"/>
          <w:between w:val="nil"/>
        </w:pBdr>
        <w:spacing w:before="53" w:line="252" w:lineRule="auto"/>
        <w:jc w:val="center"/>
        <w:rPr>
          <w:rFonts w:ascii="조선신명조" w:eastAsia="조선신명조" w:hAnsi="맑은 고딕" w:cs="맑은 고딕"/>
          <w:color w:val="000000"/>
          <w:sz w:val="18"/>
          <w:szCs w:val="18"/>
          <w:lang w:eastAsia="ko-KR"/>
        </w:rPr>
      </w:pPr>
      <w:r w:rsidRPr="00C42910">
        <w:rPr>
          <w:rFonts w:ascii="조선신명조" w:eastAsia="조선신명조" w:hAnsi="맑은 고딕" w:cs="맑은 고딕" w:hint="eastAsia"/>
          <w:color w:val="000000"/>
          <w:sz w:val="18"/>
          <w:szCs w:val="18"/>
          <w:lang w:eastAsia="ko-KR"/>
        </w:rPr>
        <w:t>&lt;</w:t>
      </w:r>
      <w:r w:rsidR="006E4A4F">
        <w:rPr>
          <w:rFonts w:ascii="조선신명조" w:eastAsia="조선신명조" w:hAnsi="맑은 고딕" w:cs="맑은 고딕" w:hint="eastAsia"/>
          <w:color w:val="000000"/>
          <w:sz w:val="18"/>
          <w:szCs w:val="18"/>
          <w:lang w:eastAsia="ko-KR"/>
        </w:rPr>
        <w:t>그림</w:t>
      </w:r>
      <w:r w:rsidR="00F2522D">
        <w:rPr>
          <w:rFonts w:ascii="조선신명조" w:eastAsia="조선신명조" w:hAnsi="맑은 고딕" w:cs="맑은 고딕" w:hint="eastAsia"/>
          <w:color w:val="000000"/>
          <w:sz w:val="18"/>
          <w:szCs w:val="18"/>
          <w:lang w:eastAsia="ko-KR"/>
        </w:rPr>
        <w:t xml:space="preserve"> </w:t>
      </w:r>
      <w:r w:rsidR="006E4A4F">
        <w:rPr>
          <w:rFonts w:ascii="조선신명조" w:eastAsia="조선신명조" w:hAnsi="맑은 고딕" w:cs="맑은 고딕" w:hint="eastAsia"/>
          <w:color w:val="000000"/>
          <w:sz w:val="18"/>
          <w:szCs w:val="18"/>
          <w:lang w:eastAsia="ko-KR"/>
        </w:rPr>
        <w:t>2</w:t>
      </w:r>
      <w:r w:rsidR="00F2522D">
        <w:rPr>
          <w:rFonts w:ascii="조선신명조" w:eastAsia="조선신명조" w:hAnsi="맑은 고딕" w:cs="맑은 고딕" w:hint="eastAsia"/>
          <w:color w:val="000000"/>
          <w:sz w:val="18"/>
          <w:szCs w:val="18"/>
          <w:lang w:eastAsia="ko-KR"/>
        </w:rPr>
        <w:t xml:space="preserve">&gt; </w:t>
      </w:r>
      <w:proofErr w:type="spellStart"/>
      <w:r w:rsidRPr="00C42910">
        <w:rPr>
          <w:rFonts w:ascii="조선신명조" w:eastAsia="조선신명조" w:hAnsi="맑은 고딕" w:cs="맑은 고딕" w:hint="eastAsia"/>
          <w:color w:val="000000"/>
          <w:sz w:val="18"/>
          <w:szCs w:val="18"/>
          <w:lang w:eastAsia="ko-KR"/>
        </w:rPr>
        <w:t>LookBack</w:t>
      </w:r>
      <w:proofErr w:type="spellEnd"/>
    </w:p>
    <w:p w14:paraId="65FD8ED8" w14:textId="77777777" w:rsidR="005E1B6F" w:rsidRDefault="005E1B6F"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p>
    <w:p w14:paraId="333540B0" w14:textId="74EDB437" w:rsidR="0044215F" w:rsidRPr="0044215F" w:rsidRDefault="0044215F" w:rsidP="0044215F">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44215F">
        <w:rPr>
          <w:rFonts w:ascii="조선신명조" w:eastAsia="조선신명조" w:hAnsi="맑은 고딕" w:cs="맑은 고딕" w:hint="eastAsia"/>
          <w:color w:val="000000"/>
          <w:sz w:val="18"/>
          <w:szCs w:val="18"/>
          <w:lang w:eastAsia="ko-KR"/>
        </w:rPr>
        <w:t>중기</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예측</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구간</w:t>
      </w:r>
      <w:r w:rsidRPr="0044215F">
        <w:rPr>
          <w:rFonts w:ascii="조선신명조" w:eastAsia="조선신명조" w:hAnsi="맑은 고딕" w:cs="맑은 고딕"/>
          <w:color w:val="000000"/>
          <w:sz w:val="18"/>
          <w:szCs w:val="18"/>
          <w:lang w:eastAsia="ko-KR"/>
        </w:rPr>
        <w:t>(lookback 20</w:t>
      </w:r>
      <w:r w:rsidRPr="0044215F">
        <w:rPr>
          <w:rFonts w:ascii="조선신명조" w:eastAsia="조선신명조" w:hAnsi="맑은 고딕" w:cs="맑은 고딕" w:hint="eastAsia"/>
          <w:color w:val="000000"/>
          <w:sz w:val="18"/>
          <w:szCs w:val="18"/>
          <w:lang w:eastAsia="ko-KR"/>
        </w:rPr>
        <w:t>일</w:t>
      </w:r>
      <w:r w:rsidRPr="0044215F">
        <w:rPr>
          <w:rFonts w:ascii="조선신명조" w:eastAsia="조선신명조" w:hAnsi="맑은 고딕" w:cs="맑은 고딕"/>
          <w:color w:val="000000"/>
          <w:sz w:val="18"/>
          <w:szCs w:val="18"/>
          <w:lang w:eastAsia="ko-KR"/>
        </w:rPr>
        <w:t>)</w:t>
      </w:r>
      <w:r w:rsidRPr="0044215F">
        <w:rPr>
          <w:rFonts w:ascii="조선신명조" w:eastAsia="조선신명조" w:hAnsi="맑은 고딕" w:cs="맑은 고딕" w:hint="eastAsia"/>
          <w:color w:val="000000"/>
          <w:sz w:val="18"/>
          <w:szCs w:val="18"/>
          <w:lang w:eastAsia="ko-KR"/>
        </w:rPr>
        <w:t>에서는</w:t>
      </w:r>
      <w:r w:rsidRPr="0044215F">
        <w:rPr>
          <w:rFonts w:ascii="조선신명조" w:eastAsia="조선신명조" w:hAnsi="맑은 고딕" w:cs="맑은 고딕"/>
          <w:color w:val="000000"/>
          <w:sz w:val="18"/>
          <w:szCs w:val="18"/>
          <w:lang w:eastAsia="ko-KR"/>
        </w:rPr>
        <w:t xml:space="preserve"> CNN-GRU(Macro + Event + Sentiment(Direct)) </w:t>
      </w:r>
      <w:r w:rsidRPr="0044215F">
        <w:rPr>
          <w:rFonts w:ascii="조선신명조" w:eastAsia="조선신명조" w:hAnsi="맑은 고딕" w:cs="맑은 고딕" w:hint="eastAsia"/>
          <w:color w:val="000000"/>
          <w:sz w:val="18"/>
          <w:szCs w:val="18"/>
          <w:lang w:eastAsia="ko-KR"/>
        </w:rPr>
        <w:t>조합이</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여섯</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가지</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평가</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지표</w:t>
      </w:r>
      <w:r w:rsidRPr="0044215F">
        <w:rPr>
          <w:rFonts w:ascii="조선신명조" w:eastAsia="조선신명조" w:hAnsi="맑은 고딕" w:cs="맑은 고딕"/>
          <w:color w:val="000000"/>
          <w:sz w:val="18"/>
          <w:szCs w:val="18"/>
          <w:lang w:eastAsia="ko-KR"/>
        </w:rPr>
        <w:t xml:space="preserve">(RMSE, MSPE, MAE, MAPE, </w:t>
      </w:r>
      <w:proofErr w:type="spellStart"/>
      <w:r w:rsidRPr="0044215F">
        <w:rPr>
          <w:rFonts w:ascii="조선신명조" w:eastAsia="조선신명조" w:hAnsi="맑은 고딕" w:cs="맑은 고딕"/>
          <w:color w:val="000000"/>
          <w:sz w:val="18"/>
          <w:szCs w:val="18"/>
          <w:lang w:eastAsia="ko-KR"/>
        </w:rPr>
        <w:t>MedAE</w:t>
      </w:r>
      <w:proofErr w:type="spellEnd"/>
      <w:r w:rsidRPr="0044215F">
        <w:rPr>
          <w:rFonts w:ascii="조선신명조" w:eastAsia="조선신명조" w:hAnsi="맑은 고딕" w:cs="맑은 고딕"/>
          <w:color w:val="000000"/>
          <w:sz w:val="18"/>
          <w:szCs w:val="18"/>
          <w:lang w:eastAsia="ko-KR"/>
        </w:rPr>
        <w:t xml:space="preserve">, </w:t>
      </w:r>
      <w:proofErr w:type="spellStart"/>
      <w:r w:rsidRPr="0044215F">
        <w:rPr>
          <w:rFonts w:ascii="조선신명조" w:eastAsia="조선신명조" w:hAnsi="맑은 고딕" w:cs="맑은 고딕"/>
          <w:color w:val="000000"/>
          <w:sz w:val="18"/>
          <w:szCs w:val="18"/>
          <w:lang w:eastAsia="ko-KR"/>
        </w:rPr>
        <w:t>MedAPE</w:t>
      </w:r>
      <w:proofErr w:type="spellEnd"/>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중</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다수에서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최고</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성능을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기록하며</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가장</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우수한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통합</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예측력을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보인</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모델로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나타났다</w:t>
      </w:r>
      <w:r w:rsidRPr="0044215F">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아울러 </w:t>
      </w:r>
      <w:r w:rsidRPr="0044215F">
        <w:rPr>
          <w:rFonts w:ascii="조선신명조" w:eastAsia="조선신명조" w:hAnsi="맑은 고딕" w:cs="맑은 고딕"/>
          <w:color w:val="000000"/>
          <w:sz w:val="18"/>
          <w:szCs w:val="18"/>
          <w:lang w:eastAsia="ko-KR"/>
        </w:rPr>
        <w:t>Radar chart</w:t>
      </w:r>
      <w:r w:rsidRPr="0044215F">
        <w:rPr>
          <w:rFonts w:ascii="조선신명조" w:eastAsia="조선신명조" w:hAnsi="맑은 고딕" w:cs="맑은 고딕" w:hint="eastAsia"/>
          <w:color w:val="000000"/>
          <w:sz w:val="18"/>
          <w:szCs w:val="18"/>
          <w:lang w:eastAsia="ko-KR"/>
        </w:rPr>
        <w:t>의</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면적</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및</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순위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또한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이를</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일관되게</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지지하며</w:t>
      </w:r>
      <w:r w:rsidRPr="0044215F">
        <w:rPr>
          <w:rFonts w:ascii="조선신명조" w:eastAsia="조선신명조" w:hAnsi="맑은 고딕" w:cs="맑은 고딕"/>
          <w:color w:val="000000"/>
          <w:sz w:val="18"/>
          <w:szCs w:val="18"/>
          <w:lang w:eastAsia="ko-KR"/>
        </w:rPr>
        <w:t xml:space="preserve">, CNN-GRU </w:t>
      </w:r>
      <w:r w:rsidRPr="0044215F">
        <w:rPr>
          <w:rFonts w:ascii="조선신명조" w:eastAsia="조선신명조" w:hAnsi="맑은 고딕" w:cs="맑은 고딕" w:hint="eastAsia"/>
          <w:color w:val="000000"/>
          <w:sz w:val="18"/>
          <w:szCs w:val="18"/>
          <w:lang w:eastAsia="ko-KR"/>
        </w:rPr>
        <w:t>기반의</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이벤트</w:t>
      </w:r>
      <w:r>
        <w:rPr>
          <w:rFonts w:ascii="조선신명조" w:eastAsia="조선신명조" w:hAnsi="맑은 고딕" w:cs="맑은 고딕" w:hint="eastAsia"/>
          <w:color w:val="000000"/>
          <w:sz w:val="18"/>
          <w:szCs w:val="18"/>
          <w:lang w:eastAsia="ko-KR"/>
        </w:rPr>
        <w:t xml:space="preserve">와 </w:t>
      </w:r>
      <w:r w:rsidRPr="0044215F">
        <w:rPr>
          <w:rFonts w:ascii="조선신명조" w:eastAsia="조선신명조" w:hAnsi="맑은 고딕" w:cs="맑은 고딕" w:hint="eastAsia"/>
          <w:color w:val="000000"/>
          <w:sz w:val="18"/>
          <w:szCs w:val="18"/>
          <w:lang w:eastAsia="ko-KR"/>
        </w:rPr>
        <w:t>감성</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결합형</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모델이</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중기</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구간에서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최적의</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구조적</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효율성을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확보했음을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시사한다</w:t>
      </w:r>
      <w:r w:rsidRPr="0044215F">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이는</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이벤트</w:t>
      </w:r>
      <w:r w:rsidRPr="0044215F">
        <w:rPr>
          <w:rFonts w:ascii="조선신명조" w:eastAsia="조선신명조" w:hAnsi="맑은 고딕" w:cs="맑은 고딕"/>
          <w:color w:val="000000"/>
          <w:sz w:val="18"/>
          <w:szCs w:val="18"/>
          <w:lang w:eastAsia="ko-KR"/>
        </w:rPr>
        <w:t xml:space="preserve">(Event) </w:t>
      </w:r>
      <w:r w:rsidRPr="0044215F">
        <w:rPr>
          <w:rFonts w:ascii="조선신명조" w:eastAsia="조선신명조" w:hAnsi="맑은 고딕" w:cs="맑은 고딕" w:hint="eastAsia"/>
          <w:color w:val="000000"/>
          <w:sz w:val="18"/>
          <w:szCs w:val="18"/>
          <w:lang w:eastAsia="ko-KR"/>
        </w:rPr>
        <w:t>정보가</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감성</w:t>
      </w:r>
      <w:r w:rsidRPr="0044215F">
        <w:rPr>
          <w:rFonts w:ascii="조선신명조" w:eastAsia="조선신명조" w:hAnsi="맑은 고딕" w:cs="맑은 고딕"/>
          <w:color w:val="000000"/>
          <w:sz w:val="18"/>
          <w:szCs w:val="18"/>
          <w:lang w:eastAsia="ko-KR"/>
        </w:rPr>
        <w:t>(Sentiment)</w:t>
      </w:r>
      <w:r w:rsidRPr="0044215F">
        <w:rPr>
          <w:rFonts w:ascii="조선신명조" w:eastAsia="조선신명조" w:hAnsi="맑은 고딕" w:cs="맑은 고딕" w:hint="eastAsia"/>
          <w:color w:val="000000"/>
          <w:sz w:val="18"/>
          <w:szCs w:val="18"/>
          <w:lang w:eastAsia="ko-KR"/>
        </w:rPr>
        <w:t>과</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결합할</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때</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중기적</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환율</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변동의</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비선형</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패턴을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포착하는</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데</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효과적임을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보여준다</w:t>
      </w:r>
      <w:r w:rsidRPr="0044215F">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특히</w:t>
      </w:r>
      <w:r w:rsidRPr="0044215F">
        <w:rPr>
          <w:rFonts w:ascii="조선신명조" w:eastAsia="조선신명조" w:hAnsi="맑은 고딕" w:cs="맑은 고딕"/>
          <w:color w:val="000000"/>
          <w:sz w:val="18"/>
          <w:szCs w:val="18"/>
          <w:lang w:eastAsia="ko-KR"/>
        </w:rPr>
        <w:t xml:space="preserve"> Conv1D </w:t>
      </w:r>
      <w:r w:rsidRPr="0044215F">
        <w:rPr>
          <w:rFonts w:ascii="조선신명조" w:eastAsia="조선신명조" w:hAnsi="맑은 고딕" w:cs="맑은 고딕" w:hint="eastAsia"/>
          <w:color w:val="000000"/>
          <w:sz w:val="18"/>
          <w:szCs w:val="18"/>
          <w:lang w:eastAsia="ko-KR"/>
        </w:rPr>
        <w:t>기반의</w:t>
      </w:r>
      <w:r w:rsidRPr="0044215F">
        <w:rPr>
          <w:rFonts w:ascii="조선신명조" w:eastAsia="조선신명조" w:hAnsi="맑은 고딕" w:cs="맑은 고딕"/>
          <w:color w:val="000000"/>
          <w:sz w:val="18"/>
          <w:szCs w:val="18"/>
          <w:lang w:eastAsia="ko-KR"/>
        </w:rPr>
        <w:t xml:space="preserve"> CNN </w:t>
      </w:r>
      <w:r w:rsidRPr="0044215F">
        <w:rPr>
          <w:rFonts w:ascii="조선신명조" w:eastAsia="조선신명조" w:hAnsi="맑은 고딕" w:cs="맑은 고딕" w:hint="eastAsia"/>
          <w:color w:val="000000"/>
          <w:sz w:val="18"/>
          <w:szCs w:val="18"/>
          <w:lang w:eastAsia="ko-KR"/>
        </w:rPr>
        <w:t>전처리가</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사건</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발생</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시점의</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단기</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충격을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정규화하고</w:t>
      </w:r>
      <w:r w:rsidRPr="0044215F">
        <w:rPr>
          <w:rFonts w:ascii="조선신명조" w:eastAsia="조선신명조" w:hAnsi="맑은 고딕" w:cs="맑은 고딕"/>
          <w:color w:val="000000"/>
          <w:sz w:val="18"/>
          <w:szCs w:val="18"/>
          <w:lang w:eastAsia="ko-KR"/>
        </w:rPr>
        <w:t>, GRU</w:t>
      </w:r>
      <w:r w:rsidRPr="0044215F">
        <w:rPr>
          <w:rFonts w:ascii="조선신명조" w:eastAsia="조선신명조" w:hAnsi="맑은 고딕" w:cs="맑은 고딕" w:hint="eastAsia"/>
          <w:color w:val="000000"/>
          <w:sz w:val="18"/>
          <w:szCs w:val="18"/>
          <w:lang w:eastAsia="ko-KR"/>
        </w:rPr>
        <w:t>의</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간결한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게이트</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구조가</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중기적</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시간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의존성을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효율적으로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추적하면서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감성</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톤의</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방향성</w:t>
      </w:r>
      <w:r w:rsidRPr="0044215F">
        <w:rPr>
          <w:rFonts w:ascii="조선신명조" w:eastAsia="조선신명조" w:hAnsi="맑은 고딕" w:cs="맑은 고딕"/>
          <w:color w:val="000000"/>
          <w:sz w:val="18"/>
          <w:szCs w:val="18"/>
          <w:lang w:eastAsia="ko-KR"/>
        </w:rPr>
        <w:t>(directional sentiment)</w:t>
      </w:r>
      <w:r w:rsidRPr="0044215F">
        <w:rPr>
          <w:rFonts w:ascii="조선신명조" w:eastAsia="조선신명조" w:hAnsi="맑은 고딕" w:cs="맑은 고딕" w:hint="eastAsia"/>
          <w:color w:val="000000"/>
          <w:sz w:val="18"/>
          <w:szCs w:val="18"/>
          <w:lang w:eastAsia="ko-KR"/>
        </w:rPr>
        <w:t>이</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이를</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보완적으로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강화하는</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구조적</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시너지가</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형성된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것으로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해석된다</w:t>
      </w:r>
      <w:r w:rsidRPr="0044215F">
        <w:rPr>
          <w:rFonts w:ascii="조선신명조" w:eastAsia="조선신명조" w:hAnsi="맑은 고딕" w:cs="맑은 고딕"/>
          <w:color w:val="000000"/>
          <w:sz w:val="18"/>
          <w:szCs w:val="18"/>
          <w:lang w:eastAsia="ko-KR"/>
        </w:rPr>
        <w:t>.</w:t>
      </w:r>
    </w:p>
    <w:p w14:paraId="0DBC485D" w14:textId="6A429206" w:rsidR="00DB78AD" w:rsidRDefault="0044215F" w:rsidP="0044215F">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44215F">
        <w:rPr>
          <w:rFonts w:ascii="조선신명조" w:eastAsia="조선신명조" w:hAnsi="맑은 고딕" w:cs="맑은 고딕" w:hint="eastAsia"/>
          <w:color w:val="000000"/>
          <w:sz w:val="18"/>
          <w:szCs w:val="18"/>
          <w:lang w:eastAsia="ko-KR"/>
        </w:rPr>
        <w:t>한편</w:t>
      </w:r>
      <w:r w:rsidRPr="0044215F">
        <w:rPr>
          <w:rFonts w:ascii="조선신명조" w:eastAsia="조선신명조" w:hAnsi="맑은 고딕" w:cs="맑은 고딕"/>
          <w:color w:val="000000"/>
          <w:sz w:val="18"/>
          <w:szCs w:val="18"/>
          <w:lang w:eastAsia="ko-KR"/>
        </w:rPr>
        <w:t xml:space="preserve">, CNN-GRU(Macro + Event) </w:t>
      </w:r>
      <w:r w:rsidRPr="0044215F">
        <w:rPr>
          <w:rFonts w:ascii="조선신명조" w:eastAsia="조선신명조" w:hAnsi="맑은 고딕" w:cs="맑은 고딕" w:hint="eastAsia"/>
          <w:color w:val="000000"/>
          <w:sz w:val="18"/>
          <w:szCs w:val="18"/>
          <w:lang w:eastAsia="ko-KR"/>
        </w:rPr>
        <w:t>조합도</w:t>
      </w:r>
      <w:r w:rsidRPr="0044215F">
        <w:rPr>
          <w:rFonts w:ascii="조선신명조" w:eastAsia="조선신명조" w:hAnsi="맑은 고딕" w:cs="맑은 고딕"/>
          <w:color w:val="000000"/>
          <w:sz w:val="18"/>
          <w:szCs w:val="18"/>
          <w:lang w:eastAsia="ko-KR"/>
        </w:rPr>
        <w:t xml:space="preserve"> radar chart</w:t>
      </w:r>
      <w:r w:rsidRPr="0044215F">
        <w:rPr>
          <w:rFonts w:ascii="조선신명조" w:eastAsia="조선신명조" w:hAnsi="맑은 고딕" w:cs="맑은 고딕" w:hint="eastAsia"/>
          <w:color w:val="000000"/>
          <w:sz w:val="18"/>
          <w:szCs w:val="18"/>
          <w:lang w:eastAsia="ko-KR"/>
        </w:rPr>
        <w:t>에서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두</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번째로</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넓은</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면적을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차지하며</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안정적</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성능을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보였다</w:t>
      </w:r>
      <w:r w:rsidRPr="0044215F">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lastRenderedPageBreak/>
        <w:t>이는</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감성</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정보가</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없더라도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사건의</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빈도와</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중요도가</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일정</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기간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동안</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누적되며</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환율에</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중기적</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영향을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미친다는</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점을</w:t>
      </w:r>
      <w:r w:rsidRPr="0044215F">
        <w:rPr>
          <w:rFonts w:ascii="조선신명조" w:eastAsia="조선신명조" w:hAnsi="맑은 고딕" w:cs="맑은 고딕"/>
          <w:color w:val="000000"/>
          <w:sz w:val="18"/>
          <w:szCs w:val="18"/>
          <w:lang w:eastAsia="ko-KR"/>
        </w:rPr>
        <w:t xml:space="preserve"> </w:t>
      </w:r>
      <w:r w:rsidRPr="0044215F">
        <w:rPr>
          <w:rFonts w:ascii="조선신명조" w:eastAsia="조선신명조" w:hAnsi="맑은 고딕" w:cs="맑은 고딕" w:hint="eastAsia"/>
          <w:color w:val="000000"/>
          <w:sz w:val="18"/>
          <w:szCs w:val="18"/>
          <w:lang w:eastAsia="ko-KR"/>
        </w:rPr>
        <w:t>시사</w:t>
      </w:r>
      <w:r>
        <w:rPr>
          <w:rFonts w:ascii="조선신명조" w:eastAsia="조선신명조" w:hAnsi="맑은 고딕" w:cs="맑은 고딕" w:hint="eastAsia"/>
          <w:color w:val="000000"/>
          <w:sz w:val="18"/>
          <w:szCs w:val="18"/>
          <w:lang w:eastAsia="ko-KR"/>
        </w:rPr>
        <w:t>하는 실증적 결과이다</w:t>
      </w:r>
    </w:p>
    <w:p w14:paraId="1BDAF54D" w14:textId="2907673C" w:rsidR="0044215F" w:rsidRPr="0034450F" w:rsidRDefault="0034450F" w:rsidP="004B39F1">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Pr>
          <w:rFonts w:ascii="조선신명조" w:eastAsia="조선신명조" w:hAnsi="맑은 고딕" w:cs="맑은 고딕" w:hint="eastAsia"/>
          <w:color w:val="000000"/>
          <w:sz w:val="18"/>
          <w:szCs w:val="18"/>
          <w:lang w:eastAsia="ko-KR"/>
        </w:rPr>
        <w:t>중</w:t>
      </w:r>
      <w:r w:rsidRPr="0034450F">
        <w:rPr>
          <w:rFonts w:ascii="조선신명조" w:eastAsia="조선신명조" w:hAnsi="맑은 고딕" w:cs="맑은 고딕" w:hint="eastAsia"/>
          <w:color w:val="000000"/>
          <w:sz w:val="18"/>
          <w:szCs w:val="18"/>
          <w:lang w:eastAsia="ko-KR"/>
        </w:rPr>
        <w:t>기</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구간</w:t>
      </w:r>
      <w:r w:rsidRPr="0034450F">
        <w:rPr>
          <w:rFonts w:ascii="조선신명조" w:eastAsia="조선신명조" w:hAnsi="맑은 고딕" w:cs="맑은 고딕"/>
          <w:color w:val="000000"/>
          <w:sz w:val="18"/>
          <w:szCs w:val="18"/>
          <w:lang w:eastAsia="ko-KR"/>
        </w:rPr>
        <w:t>(lookback 30</w:t>
      </w:r>
      <w:r w:rsidRPr="0034450F">
        <w:rPr>
          <w:rFonts w:ascii="조선신명조" w:eastAsia="조선신명조" w:hAnsi="맑은 고딕" w:cs="맑은 고딕" w:hint="eastAsia"/>
          <w:color w:val="000000"/>
          <w:sz w:val="18"/>
          <w:szCs w:val="18"/>
          <w:lang w:eastAsia="ko-KR"/>
        </w:rPr>
        <w:t>일</w:t>
      </w:r>
      <w:r w:rsidRPr="0034450F">
        <w:rPr>
          <w:rFonts w:ascii="조선신명조" w:eastAsia="조선신명조" w:hAnsi="맑은 고딕" w:cs="맑은 고딕"/>
          <w:color w:val="000000"/>
          <w:sz w:val="18"/>
          <w:szCs w:val="18"/>
          <w:lang w:eastAsia="ko-KR"/>
        </w:rPr>
        <w:t>)</w:t>
      </w:r>
      <w:r w:rsidRPr="0034450F">
        <w:rPr>
          <w:rFonts w:ascii="조선신명조" w:eastAsia="조선신명조" w:hAnsi="맑은 고딕" w:cs="맑은 고딕" w:hint="eastAsia"/>
          <w:color w:val="000000"/>
          <w:sz w:val="18"/>
          <w:szCs w:val="18"/>
          <w:lang w:eastAsia="ko-KR"/>
        </w:rPr>
        <w:t>에서는</w:t>
      </w:r>
      <w:r w:rsidRPr="0034450F">
        <w:rPr>
          <w:rFonts w:ascii="조선신명조" w:eastAsia="조선신명조" w:hAnsi="맑은 고딕" w:cs="맑은 고딕"/>
          <w:color w:val="000000"/>
          <w:sz w:val="18"/>
          <w:szCs w:val="18"/>
          <w:lang w:eastAsia="ko-KR"/>
        </w:rPr>
        <w:t xml:space="preserve"> LSTM(Macro + Event) </w:t>
      </w:r>
      <w:r w:rsidRPr="0034450F">
        <w:rPr>
          <w:rFonts w:ascii="조선신명조" w:eastAsia="조선신명조" w:hAnsi="맑은 고딕" w:cs="맑은 고딕" w:hint="eastAsia"/>
          <w:color w:val="000000"/>
          <w:sz w:val="18"/>
          <w:szCs w:val="18"/>
          <w:lang w:eastAsia="ko-KR"/>
        </w:rPr>
        <w:t>모델이</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전</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지표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기준에서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가장</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넓은</w:t>
      </w:r>
      <w:r w:rsidRPr="0034450F">
        <w:rPr>
          <w:rFonts w:ascii="조선신명조" w:eastAsia="조선신명조" w:hAnsi="맑은 고딕" w:cs="맑은 고딕"/>
          <w:color w:val="000000"/>
          <w:sz w:val="18"/>
          <w:szCs w:val="18"/>
          <w:lang w:eastAsia="ko-KR"/>
        </w:rPr>
        <w:t xml:space="preserve"> radar </w:t>
      </w:r>
      <w:r w:rsidRPr="0034450F">
        <w:rPr>
          <w:rFonts w:ascii="조선신명조" w:eastAsia="조선신명조" w:hAnsi="맑은 고딕" w:cs="맑은 고딕" w:hint="eastAsia"/>
          <w:color w:val="000000"/>
          <w:sz w:val="18"/>
          <w:szCs w:val="18"/>
          <w:lang w:eastAsia="ko-KR"/>
        </w:rPr>
        <w:t>영역을</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형성하며</w:t>
      </w:r>
      <w:r w:rsidRPr="0034450F">
        <w:rPr>
          <w:rFonts w:ascii="조선신명조" w:eastAsia="조선신명조" w:hAnsi="맑은 고딕" w:cs="맑은 고딕"/>
          <w:color w:val="000000"/>
          <w:sz w:val="18"/>
          <w:szCs w:val="18"/>
          <w:lang w:eastAsia="ko-KR"/>
        </w:rPr>
        <w:t>, 30</w:t>
      </w:r>
      <w:r w:rsidRPr="0034450F">
        <w:rPr>
          <w:rFonts w:ascii="조선신명조" w:eastAsia="조선신명조" w:hAnsi="맑은 고딕" w:cs="맑은 고딕" w:hint="eastAsia"/>
          <w:color w:val="000000"/>
          <w:sz w:val="18"/>
          <w:szCs w:val="18"/>
          <w:lang w:eastAsia="ko-KR"/>
        </w:rPr>
        <w:t>일</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변동에</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대해</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최적의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예측</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성능을</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달성한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모델로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확인되었다</w:t>
      </w:r>
      <w:r w:rsidRPr="0034450F">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34450F">
        <w:rPr>
          <w:rFonts w:ascii="조선신명조" w:eastAsia="조선신명조" w:hAnsi="맑은 고딕" w:cs="맑은 고딕"/>
          <w:color w:val="000000"/>
          <w:sz w:val="18"/>
          <w:szCs w:val="18"/>
          <w:lang w:eastAsia="ko-KR"/>
        </w:rPr>
        <w:t>Radar chart</w:t>
      </w:r>
      <w:r w:rsidRPr="0034450F">
        <w:rPr>
          <w:rFonts w:ascii="조선신명조" w:eastAsia="조선신명조" w:hAnsi="맑은 고딕" w:cs="맑은 고딕" w:hint="eastAsia"/>
          <w:color w:val="000000"/>
          <w:sz w:val="18"/>
          <w:szCs w:val="18"/>
          <w:lang w:eastAsia="ko-KR"/>
        </w:rPr>
        <w:t>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외곽</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패턴에</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따르면</w:t>
      </w:r>
      <w:r w:rsidRPr="0034450F">
        <w:rPr>
          <w:rFonts w:ascii="조선신명조" w:eastAsia="조선신명조" w:hAnsi="맑은 고딕" w:cs="맑은 고딕"/>
          <w:color w:val="000000"/>
          <w:sz w:val="18"/>
          <w:szCs w:val="18"/>
          <w:lang w:eastAsia="ko-KR"/>
        </w:rPr>
        <w:t>, LSTM(Macro + Event)</w:t>
      </w:r>
      <w:r w:rsidRPr="0034450F">
        <w:rPr>
          <w:rFonts w:ascii="조선신명조" w:eastAsia="조선신명조" w:hAnsi="맑은 고딕" w:cs="맑은 고딕" w:hint="eastAsia"/>
          <w:color w:val="000000"/>
          <w:sz w:val="18"/>
          <w:szCs w:val="18"/>
          <w:lang w:eastAsia="ko-KR"/>
        </w:rPr>
        <w:t>은</w:t>
      </w:r>
      <w:r w:rsidRPr="0034450F">
        <w:rPr>
          <w:rFonts w:ascii="조선신명조" w:eastAsia="조선신명조" w:hAnsi="맑은 고딕" w:cs="맑은 고딕"/>
          <w:color w:val="000000"/>
          <w:sz w:val="18"/>
          <w:szCs w:val="18"/>
          <w:lang w:eastAsia="ko-KR"/>
        </w:rPr>
        <w:t xml:space="preserve"> RMSE, MSPE, MAE</w:t>
      </w:r>
      <w:r>
        <w:rPr>
          <w:rFonts w:ascii="조선신명조" w:eastAsia="조선신명조" w:hAnsi="맑은 고딕" w:cs="맑은 고딕" w:hint="eastAsia"/>
          <w:color w:val="000000"/>
          <w:sz w:val="18"/>
          <w:szCs w:val="18"/>
          <w:lang w:eastAsia="ko-KR"/>
        </w:rPr>
        <w:t>, MAPE</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등</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주요</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절대오차</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지표에서</w:t>
      </w:r>
      <w:r w:rsidRPr="0034450F">
        <w:rPr>
          <w:rFonts w:ascii="조선신명조" w:eastAsia="조선신명조" w:hAnsi="맑은 고딕" w:cs="맑은 고딕"/>
          <w:color w:val="000000"/>
          <w:sz w:val="18"/>
          <w:szCs w:val="18"/>
          <w:lang w:eastAsia="ko-KR"/>
        </w:rPr>
        <w:t xml:space="preserve"> 1</w:t>
      </w:r>
      <w:r w:rsidRPr="0034450F">
        <w:rPr>
          <w:rFonts w:ascii="조선신명조" w:eastAsia="조선신명조" w:hAnsi="맑은 고딕" w:cs="맑은 고딕" w:hint="eastAsia"/>
          <w:color w:val="000000"/>
          <w:sz w:val="18"/>
          <w:szCs w:val="18"/>
          <w:lang w:eastAsia="ko-KR"/>
        </w:rPr>
        <w:t>위를</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차지하였으며</w:t>
      </w:r>
      <w:r w:rsidRPr="0034450F">
        <w:rPr>
          <w:rFonts w:ascii="조선신명조" w:eastAsia="조선신명조" w:hAnsi="맑은 고딕" w:cs="맑은 고딕"/>
          <w:color w:val="000000"/>
          <w:sz w:val="18"/>
          <w:szCs w:val="18"/>
          <w:lang w:eastAsia="ko-KR"/>
        </w:rPr>
        <w:t>,</w:t>
      </w:r>
      <w:r w:rsidR="004B39F1">
        <w:rPr>
          <w:rFonts w:ascii="조선신명조" w:eastAsia="조선신명조" w:hAnsi="맑은 고딕" w:cs="맑은 고딕" w:hint="eastAsia"/>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이는</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단기</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구간에서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하이브리드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모델</w:t>
      </w:r>
      <w:r w:rsidRPr="0034450F">
        <w:rPr>
          <w:rFonts w:ascii="조선신명조" w:eastAsia="조선신명조" w:hAnsi="맑은 고딕" w:cs="맑은 고딕"/>
          <w:color w:val="000000"/>
          <w:sz w:val="18"/>
          <w:szCs w:val="18"/>
          <w:lang w:eastAsia="ko-KR"/>
        </w:rPr>
        <w:t>(CNN-LSTM, CNN-GRU)</w:t>
      </w:r>
      <w:r w:rsidRPr="0034450F">
        <w:rPr>
          <w:rFonts w:ascii="조선신명조" w:eastAsia="조선신명조" w:hAnsi="맑은 고딕" w:cs="맑은 고딕" w:hint="eastAsia"/>
          <w:color w:val="000000"/>
          <w:sz w:val="18"/>
          <w:szCs w:val="18"/>
          <w:lang w:eastAsia="ko-KR"/>
        </w:rPr>
        <w:t>이</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주도했던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패턴과</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뚜렷하게</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대조된다</w:t>
      </w:r>
      <w:r w:rsidRPr="0034450F">
        <w:rPr>
          <w:rFonts w:ascii="조선신명조" w:eastAsia="조선신명조" w:hAnsi="맑은 고딕" w:cs="맑은 고딕"/>
          <w:color w:val="000000"/>
          <w:sz w:val="18"/>
          <w:szCs w:val="18"/>
          <w:lang w:eastAsia="ko-KR"/>
        </w:rPr>
        <w:t>.</w:t>
      </w:r>
      <w:r w:rsidR="004B39F1">
        <w:rPr>
          <w:rFonts w:ascii="조선신명조" w:eastAsia="조선신명조" w:hAnsi="맑은 고딕" w:cs="맑은 고딕" w:hint="eastAsia"/>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이러한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결과는</w:t>
      </w:r>
      <w:r w:rsidRPr="0034450F">
        <w:rPr>
          <w:rFonts w:ascii="조선신명조" w:eastAsia="조선신명조" w:hAnsi="맑은 고딕" w:cs="맑은 고딕"/>
          <w:color w:val="000000"/>
          <w:sz w:val="18"/>
          <w:szCs w:val="18"/>
          <w:lang w:eastAsia="ko-KR"/>
        </w:rPr>
        <w:t xml:space="preserve"> </w:t>
      </w:r>
      <w:proofErr w:type="spellStart"/>
      <w:r w:rsidRPr="0034450F">
        <w:rPr>
          <w:rFonts w:ascii="조선신명조" w:eastAsia="조선신명조" w:hAnsi="맑은 고딕" w:cs="맑은 고딕" w:hint="eastAsia"/>
          <w:color w:val="000000"/>
          <w:sz w:val="18"/>
          <w:szCs w:val="18"/>
          <w:lang w:eastAsia="ko-KR"/>
        </w:rPr>
        <w:t>합성곱</w:t>
      </w:r>
      <w:proofErr w:type="spellEnd"/>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전처리의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효과가</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단기</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변동</w:t>
      </w:r>
      <w:r w:rsidRPr="0034450F">
        <w:rPr>
          <w:rFonts w:ascii="조선신명조" w:eastAsia="조선신명조" w:hAnsi="맑은 고딕" w:cs="맑은 고딕"/>
          <w:color w:val="000000"/>
          <w:sz w:val="18"/>
          <w:szCs w:val="18"/>
          <w:lang w:eastAsia="ko-KR"/>
        </w:rPr>
        <w:t>(high-frequency noise)</w:t>
      </w:r>
      <w:r w:rsidRPr="0034450F">
        <w:rPr>
          <w:rFonts w:ascii="조선신명조" w:eastAsia="조선신명조" w:hAnsi="맑은 고딕" w:cs="맑은 고딕" w:hint="eastAsia"/>
          <w:color w:val="000000"/>
          <w:sz w:val="18"/>
          <w:szCs w:val="18"/>
          <w:lang w:eastAsia="ko-KR"/>
        </w:rPr>
        <w:t>에</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한정되는</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반면</w:t>
      </w:r>
      <w:r w:rsidRPr="0034450F">
        <w:rPr>
          <w:rFonts w:ascii="조선신명조" w:eastAsia="조선신명조" w:hAnsi="맑은 고딕" w:cs="맑은 고딕"/>
          <w:color w:val="000000"/>
          <w:sz w:val="18"/>
          <w:szCs w:val="18"/>
          <w:lang w:eastAsia="ko-KR"/>
        </w:rPr>
        <w:t>,</w:t>
      </w:r>
      <w:r w:rsidR="004B39F1">
        <w:rPr>
          <w:rFonts w:ascii="조선신명조" w:eastAsia="조선신명조" w:hAnsi="맑은 고딕" w:cs="맑은 고딕" w:hint="eastAsia"/>
          <w:color w:val="000000"/>
          <w:sz w:val="18"/>
          <w:szCs w:val="18"/>
          <w:lang w:eastAsia="ko-KR"/>
        </w:rPr>
        <w:t xml:space="preserve"> </w:t>
      </w:r>
      <w:r w:rsidRPr="0034450F">
        <w:rPr>
          <w:rFonts w:ascii="조선신명조" w:eastAsia="조선신명조" w:hAnsi="맑은 고딕" w:cs="맑은 고딕"/>
          <w:color w:val="000000"/>
          <w:sz w:val="18"/>
          <w:szCs w:val="18"/>
          <w:lang w:eastAsia="ko-KR"/>
        </w:rPr>
        <w:t>30</w:t>
      </w:r>
      <w:r w:rsidRPr="0034450F">
        <w:rPr>
          <w:rFonts w:ascii="조선신명조" w:eastAsia="조선신명조" w:hAnsi="맑은 고딕" w:cs="맑은 고딕" w:hint="eastAsia"/>
          <w:color w:val="000000"/>
          <w:sz w:val="18"/>
          <w:szCs w:val="18"/>
          <w:lang w:eastAsia="ko-KR"/>
        </w:rPr>
        <w:t>일</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단위의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신호에서는</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순수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순환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구조의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게이트</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메커니즘이</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장기적</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패턴</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유지에</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더</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효과적임을</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보여준다</w:t>
      </w:r>
      <w:r w:rsidRPr="0034450F">
        <w:rPr>
          <w:rFonts w:ascii="조선신명조" w:eastAsia="조선신명조" w:hAnsi="맑은 고딕" w:cs="맑은 고딕"/>
          <w:color w:val="000000"/>
          <w:sz w:val="18"/>
          <w:szCs w:val="18"/>
          <w:lang w:eastAsia="ko-KR"/>
        </w:rPr>
        <w:t>.</w:t>
      </w:r>
      <w:r w:rsidR="004B39F1">
        <w:rPr>
          <w:rFonts w:ascii="조선신명조" w:eastAsia="조선신명조" w:hAnsi="맑은 고딕" w:cs="맑은 고딕" w:hint="eastAsia"/>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즉</w:t>
      </w:r>
      <w:r w:rsidRPr="0034450F">
        <w:rPr>
          <w:rFonts w:ascii="조선신명조" w:eastAsia="조선신명조" w:hAnsi="맑은 고딕" w:cs="맑은 고딕"/>
          <w:color w:val="000000"/>
          <w:sz w:val="18"/>
          <w:szCs w:val="18"/>
          <w:lang w:eastAsia="ko-KR"/>
        </w:rPr>
        <w:t xml:space="preserve">, CNN </w:t>
      </w:r>
      <w:r w:rsidRPr="0034450F">
        <w:rPr>
          <w:rFonts w:ascii="조선신명조" w:eastAsia="조선신명조" w:hAnsi="맑은 고딕" w:cs="맑은 고딕" w:hint="eastAsia"/>
          <w:color w:val="000000"/>
          <w:sz w:val="18"/>
          <w:szCs w:val="18"/>
          <w:lang w:eastAsia="ko-KR"/>
        </w:rPr>
        <w:t>기반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지역</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특징</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요약이</w:t>
      </w:r>
      <w:r w:rsidRPr="0034450F">
        <w:rPr>
          <w:rFonts w:ascii="조선신명조" w:eastAsia="조선신명조" w:hAnsi="맑은 고딕" w:cs="맑은 고딕"/>
          <w:color w:val="000000"/>
          <w:sz w:val="18"/>
          <w:szCs w:val="18"/>
          <w:lang w:eastAsia="ko-KR"/>
        </w:rPr>
        <w:t xml:space="preserve"> </w:t>
      </w:r>
      <w:r w:rsidR="004B39F1">
        <w:rPr>
          <w:rFonts w:ascii="조선신명조" w:eastAsia="조선신명조" w:hAnsi="맑은 고딕" w:cs="맑은 고딕" w:hint="eastAsia"/>
          <w:color w:val="000000"/>
          <w:sz w:val="18"/>
          <w:szCs w:val="18"/>
          <w:lang w:eastAsia="ko-KR"/>
        </w:rPr>
        <w:t>중</w:t>
      </w:r>
      <w:r w:rsidRPr="0034450F">
        <w:rPr>
          <w:rFonts w:ascii="조선신명조" w:eastAsia="조선신명조" w:hAnsi="맑은 고딕" w:cs="맑은 고딕" w:hint="eastAsia"/>
          <w:color w:val="000000"/>
          <w:sz w:val="18"/>
          <w:szCs w:val="18"/>
          <w:lang w:eastAsia="ko-KR"/>
        </w:rPr>
        <w:t>기</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구간에서는</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정보</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손실을</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유발할</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가능성이</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있으며</w:t>
      </w:r>
      <w:r w:rsidRPr="0034450F">
        <w:rPr>
          <w:rFonts w:ascii="조선신명조" w:eastAsia="조선신명조" w:hAnsi="맑은 고딕" w:cs="맑은 고딕"/>
          <w:color w:val="000000"/>
          <w:sz w:val="18"/>
          <w:szCs w:val="18"/>
          <w:lang w:eastAsia="ko-KR"/>
        </w:rPr>
        <w:t>,</w:t>
      </w:r>
      <w:r w:rsidR="004B39F1">
        <w:rPr>
          <w:rFonts w:ascii="조선신명조" w:eastAsia="조선신명조" w:hAnsi="맑은 고딕" w:cs="맑은 고딕" w:hint="eastAsia"/>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반면</w:t>
      </w:r>
      <w:r w:rsidRPr="0034450F">
        <w:rPr>
          <w:rFonts w:ascii="조선신명조" w:eastAsia="조선신명조" w:hAnsi="맑은 고딕" w:cs="맑은 고딕"/>
          <w:color w:val="000000"/>
          <w:sz w:val="18"/>
          <w:szCs w:val="18"/>
          <w:lang w:eastAsia="ko-KR"/>
        </w:rPr>
        <w:t xml:space="preserve"> LSTM</w:t>
      </w:r>
      <w:r w:rsidRPr="0034450F">
        <w:rPr>
          <w:rFonts w:ascii="조선신명조" w:eastAsia="조선신명조" w:hAnsi="맑은 고딕" w:cs="맑은 고딕" w:hint="eastAsia"/>
          <w:color w:val="000000"/>
          <w:sz w:val="18"/>
          <w:szCs w:val="18"/>
          <w:lang w:eastAsia="ko-KR"/>
        </w:rPr>
        <w:t>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메모리</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셀은</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이벤트</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발생</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시점</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이후</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주간</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지속되는</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시장</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반응을</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비선형적으로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누적</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학습할</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있음을</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의미한다</w:t>
      </w:r>
      <w:r w:rsidRPr="0034450F">
        <w:rPr>
          <w:rFonts w:ascii="조선신명조" w:eastAsia="조선신명조" w:hAnsi="맑은 고딕" w:cs="맑은 고딕"/>
          <w:color w:val="000000"/>
          <w:sz w:val="18"/>
          <w:szCs w:val="18"/>
          <w:lang w:eastAsia="ko-KR"/>
        </w:rPr>
        <w:t>.</w:t>
      </w:r>
      <w:r w:rsidR="004B39F1">
        <w:rPr>
          <w:rFonts w:ascii="조선신명조" w:eastAsia="조선신명조" w:hAnsi="맑은 고딕" w:cs="맑은 고딕" w:hint="eastAsia"/>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특히</w:t>
      </w:r>
      <w:r w:rsidRPr="0034450F">
        <w:rPr>
          <w:rFonts w:ascii="조선신명조" w:eastAsia="조선신명조" w:hAnsi="맑은 고딕" w:cs="맑은 고딕"/>
          <w:color w:val="000000"/>
          <w:sz w:val="18"/>
          <w:szCs w:val="18"/>
          <w:lang w:eastAsia="ko-KR"/>
        </w:rPr>
        <w:t xml:space="preserve"> Macro + Event </w:t>
      </w:r>
      <w:r w:rsidRPr="0034450F">
        <w:rPr>
          <w:rFonts w:ascii="조선신명조" w:eastAsia="조선신명조" w:hAnsi="맑은 고딕" w:cs="맑은 고딕" w:hint="eastAsia"/>
          <w:color w:val="000000"/>
          <w:sz w:val="18"/>
          <w:szCs w:val="18"/>
          <w:lang w:eastAsia="ko-KR"/>
        </w:rPr>
        <w:t>조합이</w:t>
      </w:r>
      <w:r w:rsidRPr="0034450F">
        <w:rPr>
          <w:rFonts w:ascii="조선신명조" w:eastAsia="조선신명조" w:hAnsi="맑은 고딕" w:cs="맑은 고딕"/>
          <w:color w:val="000000"/>
          <w:sz w:val="18"/>
          <w:szCs w:val="18"/>
          <w:lang w:eastAsia="ko-KR"/>
        </w:rPr>
        <w:t xml:space="preserve"> Macro + Sentiment </w:t>
      </w:r>
      <w:r w:rsidRPr="0034450F">
        <w:rPr>
          <w:rFonts w:ascii="조선신명조" w:eastAsia="조선신명조" w:hAnsi="맑은 고딕" w:cs="맑은 고딕" w:hint="eastAsia"/>
          <w:color w:val="000000"/>
          <w:sz w:val="18"/>
          <w:szCs w:val="18"/>
          <w:lang w:eastAsia="ko-KR"/>
        </w:rPr>
        <w:t>조합보다</w:t>
      </w:r>
      <w:r w:rsidRPr="0034450F">
        <w:rPr>
          <w:rFonts w:ascii="조선신명조" w:eastAsia="조선신명조" w:hAnsi="맑은 고딕" w:cs="맑은 고딕"/>
          <w:color w:val="000000"/>
          <w:sz w:val="18"/>
          <w:szCs w:val="18"/>
          <w:lang w:eastAsia="ko-KR"/>
        </w:rPr>
        <w:t xml:space="preserve"> radar </w:t>
      </w:r>
      <w:r w:rsidRPr="0034450F">
        <w:rPr>
          <w:rFonts w:ascii="조선신명조" w:eastAsia="조선신명조" w:hAnsi="맑은 고딕" w:cs="맑은 고딕" w:hint="eastAsia"/>
          <w:color w:val="000000"/>
          <w:sz w:val="18"/>
          <w:szCs w:val="18"/>
          <w:lang w:eastAsia="ko-KR"/>
        </w:rPr>
        <w:t>면적이</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넓게</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나타난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것은</w:t>
      </w:r>
      <w:r w:rsidRPr="0034450F">
        <w:rPr>
          <w:rFonts w:ascii="조선신명조" w:eastAsia="조선신명조" w:hAnsi="맑은 고딕" w:cs="맑은 고딕"/>
          <w:color w:val="000000"/>
          <w:sz w:val="18"/>
          <w:szCs w:val="18"/>
          <w:lang w:eastAsia="ko-KR"/>
        </w:rPr>
        <w:t>,</w:t>
      </w:r>
      <w:r w:rsidR="004B39F1">
        <w:rPr>
          <w:rFonts w:ascii="조선신명조" w:eastAsia="조선신명조" w:hAnsi="맑은 고딕" w:cs="맑은 고딕" w:hint="eastAsia"/>
          <w:color w:val="000000"/>
          <w:sz w:val="18"/>
          <w:szCs w:val="18"/>
          <w:lang w:eastAsia="ko-KR"/>
        </w:rPr>
        <w:t xml:space="preserve"> 중</w:t>
      </w:r>
      <w:r w:rsidRPr="0034450F">
        <w:rPr>
          <w:rFonts w:ascii="조선신명조" w:eastAsia="조선신명조" w:hAnsi="맑은 고딕" w:cs="맑은 고딕" w:hint="eastAsia"/>
          <w:color w:val="000000"/>
          <w:sz w:val="18"/>
          <w:szCs w:val="18"/>
          <w:lang w:eastAsia="ko-KR"/>
        </w:rPr>
        <w:t>기</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구간에서는</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감성</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신호보다</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정책금리</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무역지수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원자재가격</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등</w:t>
      </w:r>
      <w:r w:rsidRPr="0034450F">
        <w:rPr>
          <w:rFonts w:ascii="조선신명조" w:eastAsia="조선신명조" w:hAnsi="맑은 고딕" w:cs="맑은 고딕"/>
          <w:color w:val="000000"/>
          <w:sz w:val="18"/>
          <w:szCs w:val="18"/>
          <w:lang w:eastAsia="ko-KR"/>
        </w:rPr>
        <w:t xml:space="preserve"> </w:t>
      </w:r>
      <w:proofErr w:type="spellStart"/>
      <w:r w:rsidRPr="0034450F">
        <w:rPr>
          <w:rFonts w:ascii="조선신명조" w:eastAsia="조선신명조" w:hAnsi="맑은 고딕" w:cs="맑은 고딕" w:hint="eastAsia"/>
          <w:color w:val="000000"/>
          <w:sz w:val="18"/>
          <w:szCs w:val="18"/>
          <w:lang w:eastAsia="ko-KR"/>
        </w:rPr>
        <w:t>거시·금융</w:t>
      </w:r>
      <w:proofErr w:type="spellEnd"/>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변수와</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글로벌</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사건</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발생량이</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더</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강한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설명력을</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가지는</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구조적</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전환을</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반영한다</w:t>
      </w:r>
      <w:r w:rsidRPr="0034450F">
        <w:rPr>
          <w:rFonts w:ascii="조선신명조" w:eastAsia="조선신명조" w:hAnsi="맑은 고딕" w:cs="맑은 고딕"/>
          <w:color w:val="000000"/>
          <w:sz w:val="18"/>
          <w:szCs w:val="18"/>
          <w:lang w:eastAsia="ko-KR"/>
        </w:rPr>
        <w:t>.</w:t>
      </w:r>
      <w:r w:rsidR="004B39F1">
        <w:rPr>
          <w:rFonts w:ascii="조선신명조" w:eastAsia="조선신명조" w:hAnsi="맑은 고딕" w:cs="맑은 고딕" w:hint="eastAsia"/>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이</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시점에서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감성</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톤의</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변동은</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단기적</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시장</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심리에</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국한되며</w:t>
      </w:r>
      <w:r w:rsidRPr="0034450F">
        <w:rPr>
          <w:rFonts w:ascii="조선신명조" w:eastAsia="조선신명조" w:hAnsi="맑은 고딕" w:cs="맑은 고딕"/>
          <w:color w:val="000000"/>
          <w:sz w:val="18"/>
          <w:szCs w:val="18"/>
          <w:lang w:eastAsia="ko-KR"/>
        </w:rPr>
        <w:t>,</w:t>
      </w:r>
      <w:r w:rsidR="004B39F1">
        <w:rPr>
          <w:rFonts w:ascii="조선신명조" w:eastAsia="조선신명조" w:hAnsi="맑은 고딕" w:cs="맑은 고딕" w:hint="eastAsia"/>
          <w:color w:val="000000"/>
          <w:sz w:val="18"/>
          <w:szCs w:val="18"/>
          <w:lang w:eastAsia="ko-KR"/>
        </w:rPr>
        <w:t xml:space="preserve"> 중</w:t>
      </w:r>
      <w:r w:rsidRPr="0034450F">
        <w:rPr>
          <w:rFonts w:ascii="조선신명조" w:eastAsia="조선신명조" w:hAnsi="맑은 고딕" w:cs="맑은 고딕" w:hint="eastAsia"/>
          <w:color w:val="000000"/>
          <w:sz w:val="18"/>
          <w:szCs w:val="18"/>
          <w:lang w:eastAsia="ko-KR"/>
        </w:rPr>
        <w:t>기</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환율</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추세에는</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사건</w:t>
      </w:r>
      <w:r w:rsidRPr="0034450F">
        <w:rPr>
          <w:rFonts w:ascii="조선신명조" w:eastAsia="조선신명조" w:hAnsi="맑은 고딕" w:cs="맑은 고딕"/>
          <w:color w:val="000000"/>
          <w:sz w:val="18"/>
          <w:szCs w:val="18"/>
          <w:lang w:eastAsia="ko-KR"/>
        </w:rPr>
        <w:t xml:space="preserve">(event) </w:t>
      </w:r>
      <w:r w:rsidRPr="0034450F">
        <w:rPr>
          <w:rFonts w:ascii="조선신명조" w:eastAsia="조선신명조" w:hAnsi="맑은 고딕" w:cs="맑은 고딕" w:hint="eastAsia"/>
          <w:color w:val="000000"/>
          <w:sz w:val="18"/>
          <w:szCs w:val="18"/>
          <w:lang w:eastAsia="ko-KR"/>
        </w:rPr>
        <w:t>정보가</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누적적으로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작용함을</w:t>
      </w:r>
      <w:r w:rsidRPr="0034450F">
        <w:rPr>
          <w:rFonts w:ascii="조선신명조" w:eastAsia="조선신명조" w:hAnsi="맑은 고딕" w:cs="맑은 고딕"/>
          <w:color w:val="000000"/>
          <w:sz w:val="18"/>
          <w:szCs w:val="18"/>
          <w:lang w:eastAsia="ko-KR"/>
        </w:rPr>
        <w:t xml:space="preserve"> radar chart</w:t>
      </w:r>
      <w:r w:rsidRPr="0034450F">
        <w:rPr>
          <w:rFonts w:ascii="조선신명조" w:eastAsia="조선신명조" w:hAnsi="맑은 고딕" w:cs="맑은 고딕" w:hint="eastAsia"/>
          <w:color w:val="000000"/>
          <w:sz w:val="18"/>
          <w:szCs w:val="18"/>
          <w:lang w:eastAsia="ko-KR"/>
        </w:rPr>
        <w:t>가</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시각적으로</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입증하고</w:t>
      </w:r>
      <w:r w:rsidRPr="0034450F">
        <w:rPr>
          <w:rFonts w:ascii="조선신명조" w:eastAsia="조선신명조" w:hAnsi="맑은 고딕" w:cs="맑은 고딕"/>
          <w:color w:val="000000"/>
          <w:sz w:val="18"/>
          <w:szCs w:val="18"/>
          <w:lang w:eastAsia="ko-KR"/>
        </w:rPr>
        <w:t xml:space="preserve"> </w:t>
      </w:r>
      <w:r w:rsidRPr="0034450F">
        <w:rPr>
          <w:rFonts w:ascii="조선신명조" w:eastAsia="조선신명조" w:hAnsi="맑은 고딕" w:cs="맑은 고딕" w:hint="eastAsia"/>
          <w:color w:val="000000"/>
          <w:sz w:val="18"/>
          <w:szCs w:val="18"/>
          <w:lang w:eastAsia="ko-KR"/>
        </w:rPr>
        <w:t>있다</w:t>
      </w:r>
      <w:r w:rsidRPr="0034450F">
        <w:rPr>
          <w:rFonts w:ascii="조선신명조" w:eastAsia="조선신명조" w:hAnsi="맑은 고딕" w:cs="맑은 고딕"/>
          <w:color w:val="000000"/>
          <w:sz w:val="18"/>
          <w:szCs w:val="18"/>
          <w:lang w:eastAsia="ko-KR"/>
        </w:rPr>
        <w:t>.</w:t>
      </w:r>
      <w:r w:rsidR="004B39F1">
        <w:rPr>
          <w:rFonts w:ascii="조선신명조" w:eastAsia="조선신명조" w:hAnsi="맑은 고딕" w:cs="맑은 고딕" w:hint="eastAsia"/>
          <w:color w:val="000000"/>
          <w:sz w:val="18"/>
          <w:szCs w:val="18"/>
          <w:lang w:eastAsia="ko-KR"/>
        </w:rPr>
        <w:t xml:space="preserve"> </w:t>
      </w:r>
    </w:p>
    <w:p w14:paraId="6137E03C" w14:textId="63882F97" w:rsidR="0044215F" w:rsidRPr="00924876" w:rsidRDefault="00924876" w:rsidP="00924876">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924876">
        <w:rPr>
          <w:rFonts w:ascii="조선신명조" w:eastAsia="조선신명조" w:hAnsi="맑은 고딕" w:cs="맑은 고딕"/>
          <w:color w:val="000000"/>
          <w:sz w:val="18"/>
          <w:szCs w:val="18"/>
          <w:lang w:eastAsia="ko-KR"/>
        </w:rPr>
        <w:t xml:space="preserve">Radar chart </w:t>
      </w:r>
      <w:r w:rsidRPr="00924876">
        <w:rPr>
          <w:rFonts w:ascii="조선신명조" w:eastAsia="조선신명조" w:hAnsi="맑은 고딕" w:cs="맑은 고딕" w:hint="eastAsia"/>
          <w:color w:val="000000"/>
          <w:sz w:val="18"/>
          <w:szCs w:val="18"/>
          <w:lang w:eastAsia="ko-KR"/>
        </w:rPr>
        <w:t>결과를</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종합하면</w:t>
      </w:r>
      <w:r w:rsidRPr="00924876">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lookback </w:t>
      </w:r>
      <w:r w:rsidRPr="00924876">
        <w:rPr>
          <w:rFonts w:ascii="조선신명조" w:eastAsia="조선신명조" w:hAnsi="맑은 고딕" w:cs="맑은 고딕"/>
          <w:color w:val="000000"/>
          <w:sz w:val="18"/>
          <w:szCs w:val="18"/>
          <w:lang w:eastAsia="ko-KR"/>
        </w:rPr>
        <w:t>5</w:t>
      </w:r>
      <w:r w:rsidRPr="00924876">
        <w:rPr>
          <w:rFonts w:ascii="조선신명조" w:eastAsia="조선신명조" w:hAnsi="맑은 고딕" w:cs="맑은 고딕" w:hint="eastAsia"/>
          <w:color w:val="000000"/>
          <w:sz w:val="18"/>
          <w:szCs w:val="18"/>
          <w:lang w:eastAsia="ko-KR"/>
        </w:rPr>
        <w:t>일에서는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감성</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중심</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모델</w:t>
      </w:r>
      <w:r w:rsidRPr="00924876">
        <w:rPr>
          <w:rFonts w:ascii="조선신명조" w:eastAsia="조선신명조" w:hAnsi="맑은 고딕" w:cs="맑은 고딕"/>
          <w:color w:val="000000"/>
          <w:sz w:val="18"/>
          <w:szCs w:val="18"/>
          <w:lang w:eastAsia="ko-KR"/>
        </w:rPr>
        <w:t xml:space="preserve">(CNN-LSTM, Sentiment </w:t>
      </w:r>
      <w:r w:rsidRPr="00924876">
        <w:rPr>
          <w:rFonts w:ascii="조선신명조" w:eastAsia="조선신명조" w:hAnsi="맑은 고딕" w:cs="맑은 고딕" w:hint="eastAsia"/>
          <w:color w:val="000000"/>
          <w:sz w:val="18"/>
          <w:szCs w:val="18"/>
          <w:lang w:eastAsia="ko-KR"/>
        </w:rPr>
        <w:t>융합형</w:t>
      </w:r>
      <w:r w:rsidRPr="00924876">
        <w:rPr>
          <w:rFonts w:ascii="조선신명조" w:eastAsia="조선신명조" w:hAnsi="맑은 고딕" w:cs="맑은 고딕"/>
          <w:color w:val="000000"/>
          <w:sz w:val="18"/>
          <w:szCs w:val="18"/>
          <w:lang w:eastAsia="ko-KR"/>
        </w:rPr>
        <w:t>)</w:t>
      </w:r>
      <w:r w:rsidRPr="00924876">
        <w:rPr>
          <w:rFonts w:ascii="조선신명조" w:eastAsia="조선신명조" w:hAnsi="맑은 고딕" w:cs="맑은 고딕" w:hint="eastAsia"/>
          <w:color w:val="000000"/>
          <w:sz w:val="18"/>
          <w:szCs w:val="18"/>
          <w:lang w:eastAsia="ko-KR"/>
        </w:rPr>
        <w:t>이</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최적</w:t>
      </w:r>
      <w:r w:rsidRPr="00924876">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lookback </w:t>
      </w:r>
      <w:r w:rsidRPr="00924876">
        <w:rPr>
          <w:rFonts w:ascii="조선신명조" w:eastAsia="조선신명조" w:hAnsi="맑은 고딕" w:cs="맑은 고딕"/>
          <w:color w:val="000000"/>
          <w:sz w:val="18"/>
          <w:szCs w:val="18"/>
          <w:lang w:eastAsia="ko-KR"/>
        </w:rPr>
        <w:t>10~20</w:t>
      </w:r>
      <w:r w:rsidRPr="00924876">
        <w:rPr>
          <w:rFonts w:ascii="조선신명조" w:eastAsia="조선신명조" w:hAnsi="맑은 고딕" w:cs="맑은 고딕" w:hint="eastAsia"/>
          <w:color w:val="000000"/>
          <w:sz w:val="18"/>
          <w:szCs w:val="18"/>
          <w:lang w:eastAsia="ko-KR"/>
        </w:rPr>
        <w:t>일에서는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이벤트</w:t>
      </w:r>
      <w:r>
        <w:rPr>
          <w:rFonts w:ascii="조선신명조" w:eastAsia="조선신명조" w:hAnsi="맑은 고딕" w:cs="맑은 고딕" w:hint="eastAsia"/>
          <w:color w:val="000000"/>
          <w:sz w:val="18"/>
          <w:szCs w:val="18"/>
          <w:lang w:eastAsia="ko-KR"/>
        </w:rPr>
        <w:t xml:space="preserve"> 및 </w:t>
      </w:r>
      <w:r w:rsidRPr="00924876">
        <w:rPr>
          <w:rFonts w:ascii="조선신명조" w:eastAsia="조선신명조" w:hAnsi="맑은 고딕" w:cs="맑은 고딕" w:hint="eastAsia"/>
          <w:color w:val="000000"/>
          <w:sz w:val="18"/>
          <w:szCs w:val="18"/>
          <w:lang w:eastAsia="ko-KR"/>
        </w:rPr>
        <w:t>감성</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복합형</w:t>
      </w:r>
      <w:r w:rsidRPr="00924876">
        <w:rPr>
          <w:rFonts w:ascii="조선신명조" w:eastAsia="조선신명조" w:hAnsi="맑은 고딕" w:cs="맑은 고딕"/>
          <w:color w:val="000000"/>
          <w:sz w:val="18"/>
          <w:szCs w:val="18"/>
          <w:lang w:eastAsia="ko-KR"/>
        </w:rPr>
        <w:t>(CNN-GRU)</w:t>
      </w:r>
      <w:r w:rsidRPr="00924876">
        <w:rPr>
          <w:rFonts w:ascii="조선신명조" w:eastAsia="조선신명조" w:hAnsi="맑은 고딕" w:cs="맑은 고딕" w:hint="eastAsia"/>
          <w:color w:val="000000"/>
          <w:sz w:val="18"/>
          <w:szCs w:val="18"/>
          <w:lang w:eastAsia="ko-KR"/>
        </w:rPr>
        <w:t>이</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최적</w:t>
      </w:r>
      <w:r w:rsidRPr="00924876">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그리고 </w:t>
      </w:r>
      <w:r w:rsidRPr="00924876">
        <w:rPr>
          <w:rFonts w:ascii="조선신명조" w:eastAsia="조선신명조" w:hAnsi="맑은 고딕" w:cs="맑은 고딕"/>
          <w:color w:val="000000"/>
          <w:sz w:val="18"/>
          <w:szCs w:val="18"/>
          <w:lang w:eastAsia="ko-KR"/>
        </w:rPr>
        <w:t>30</w:t>
      </w:r>
      <w:r w:rsidRPr="00924876">
        <w:rPr>
          <w:rFonts w:ascii="조선신명조" w:eastAsia="조선신명조" w:hAnsi="맑은 고딕" w:cs="맑은 고딕" w:hint="eastAsia"/>
          <w:color w:val="000000"/>
          <w:sz w:val="18"/>
          <w:szCs w:val="18"/>
          <w:lang w:eastAsia="ko-KR"/>
        </w:rPr>
        <w:t>일</w:t>
      </w:r>
      <w:r>
        <w:rPr>
          <w:rFonts w:ascii="조선신명조" w:eastAsia="조선신명조" w:hAnsi="맑은 고딕" w:cs="맑은 고딕" w:hint="eastAsia"/>
          <w:color w:val="000000"/>
          <w:sz w:val="18"/>
          <w:szCs w:val="18"/>
          <w:lang w:eastAsia="ko-KR"/>
        </w:rPr>
        <w:t>에</w:t>
      </w:r>
      <w:r w:rsidRPr="00924876">
        <w:rPr>
          <w:rFonts w:ascii="조선신명조" w:eastAsia="조선신명조" w:hAnsi="맑은 고딕" w:cs="맑은 고딕" w:hint="eastAsia"/>
          <w:color w:val="000000"/>
          <w:sz w:val="18"/>
          <w:szCs w:val="18"/>
          <w:lang w:eastAsia="ko-KR"/>
        </w:rPr>
        <w:t>서는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사건</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중심의</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순수</w:t>
      </w:r>
      <w:r w:rsidRPr="00924876">
        <w:rPr>
          <w:rFonts w:ascii="조선신명조" w:eastAsia="조선신명조" w:hAnsi="맑은 고딕" w:cs="맑은 고딕"/>
          <w:color w:val="000000"/>
          <w:sz w:val="18"/>
          <w:szCs w:val="18"/>
          <w:lang w:eastAsia="ko-KR"/>
        </w:rPr>
        <w:t xml:space="preserve"> LSTM(Macro + Event)</w:t>
      </w:r>
      <w:r w:rsidRPr="00924876">
        <w:rPr>
          <w:rFonts w:ascii="조선신명조" w:eastAsia="조선신명조" w:hAnsi="맑은 고딕" w:cs="맑은 고딕" w:hint="eastAsia"/>
          <w:color w:val="000000"/>
          <w:sz w:val="18"/>
          <w:szCs w:val="18"/>
          <w:lang w:eastAsia="ko-KR"/>
        </w:rPr>
        <w:t>이</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최적</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구조로</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전환되는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패턴이</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명확히</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관찰되었다</w:t>
      </w:r>
      <w:r w:rsidRPr="00924876">
        <w:rPr>
          <w:rFonts w:ascii="조선신명조" w:eastAsia="조선신명조" w:hAnsi="맑은 고딕" w:cs="맑은 고딕"/>
          <w:color w:val="000000"/>
          <w:sz w:val="18"/>
          <w:szCs w:val="18"/>
          <w:lang w:eastAsia="ko-KR"/>
        </w:rPr>
        <w:t>.</w:t>
      </w:r>
      <w:r w:rsidR="001504C2">
        <w:rPr>
          <w:rFonts w:ascii="조선신명조" w:eastAsia="조선신명조" w:hAnsi="맑은 고딕" w:cs="맑은 고딕" w:hint="eastAsia"/>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이러한</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변화는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시간</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창구의</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확장에</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따라</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지배적</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예측</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요인이</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감성</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복합</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사건</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순으로</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이동하는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동태적</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구조</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전환</w:t>
      </w:r>
      <w:r w:rsidRPr="00924876">
        <w:rPr>
          <w:rFonts w:ascii="조선신명조" w:eastAsia="조선신명조" w:hAnsi="맑은 고딕" w:cs="맑은 고딕"/>
          <w:color w:val="000000"/>
          <w:sz w:val="18"/>
          <w:szCs w:val="18"/>
          <w:lang w:eastAsia="ko-KR"/>
        </w:rPr>
        <w:t>(dynamic structural shift)</w:t>
      </w:r>
      <w:r w:rsidR="001504C2">
        <w:rPr>
          <w:rFonts w:ascii="조선신명조" w:eastAsia="조선신명조" w:hAnsi="맑은 고딕" w:cs="맑은 고딕" w:hint="eastAsia"/>
          <w:color w:val="000000"/>
          <w:sz w:val="18"/>
          <w:szCs w:val="18"/>
          <w:lang w:eastAsia="ko-KR"/>
        </w:rPr>
        <w:t>을</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의미한다</w:t>
      </w:r>
      <w:r w:rsidRPr="00924876">
        <w:rPr>
          <w:rFonts w:ascii="조선신명조" w:eastAsia="조선신명조" w:hAnsi="맑은 고딕" w:cs="맑은 고딕"/>
          <w:color w:val="000000"/>
          <w:sz w:val="18"/>
          <w:szCs w:val="18"/>
          <w:lang w:eastAsia="ko-KR"/>
        </w:rPr>
        <w:t>.</w:t>
      </w:r>
      <w:r w:rsidR="001504C2">
        <w:rPr>
          <w:rFonts w:ascii="조선신명조" w:eastAsia="조선신명조" w:hAnsi="맑은 고딕" w:cs="맑은 고딕" w:hint="eastAsia"/>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즉</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단기에는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시장</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정서</w:t>
      </w:r>
      <w:r w:rsidRPr="00924876">
        <w:rPr>
          <w:rFonts w:ascii="조선신명조" w:eastAsia="조선신명조" w:hAnsi="맑은 고딕" w:cs="맑은 고딕"/>
          <w:color w:val="000000"/>
          <w:sz w:val="18"/>
          <w:szCs w:val="18"/>
          <w:lang w:eastAsia="ko-KR"/>
        </w:rPr>
        <w:t>(sentiment)</w:t>
      </w:r>
      <w:r w:rsidRPr="00924876">
        <w:rPr>
          <w:rFonts w:ascii="조선신명조" w:eastAsia="조선신명조" w:hAnsi="맑은 고딕" w:cs="맑은 고딕" w:hint="eastAsia"/>
          <w:color w:val="000000"/>
          <w:sz w:val="18"/>
          <w:szCs w:val="18"/>
          <w:lang w:eastAsia="ko-KR"/>
        </w:rPr>
        <w:t>가</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빠르게</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반응하는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고주파</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신호로</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작용하지만</w:t>
      </w:r>
      <w:r w:rsidRPr="00924876">
        <w:rPr>
          <w:rFonts w:ascii="조선신명조" w:eastAsia="조선신명조" w:hAnsi="맑은 고딕" w:cs="맑은 고딕"/>
          <w:color w:val="000000"/>
          <w:sz w:val="18"/>
          <w:szCs w:val="18"/>
          <w:lang w:eastAsia="ko-KR"/>
        </w:rPr>
        <w:t>,</w:t>
      </w:r>
      <w:r w:rsidR="001504C2">
        <w:rPr>
          <w:rFonts w:ascii="조선신명조" w:eastAsia="조선신명조" w:hAnsi="맑은 고딕" w:cs="맑은 고딕" w:hint="eastAsia"/>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장기</w:t>
      </w:r>
      <w:r w:rsidR="001504C2">
        <w:rPr>
          <w:rFonts w:ascii="조선신명조" w:eastAsia="조선신명조" w:hAnsi="맑은 고딕" w:cs="맑은 고딕" w:hint="eastAsia"/>
          <w:color w:val="000000"/>
          <w:sz w:val="18"/>
          <w:szCs w:val="18"/>
          <w:lang w:eastAsia="ko-KR"/>
        </w:rPr>
        <w:t>로 갈수록 복합적인</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사건</w:t>
      </w:r>
      <w:r w:rsidRPr="00924876">
        <w:rPr>
          <w:rFonts w:ascii="조선신명조" w:eastAsia="조선신명조" w:hAnsi="맑은 고딕" w:cs="맑은 고딕"/>
          <w:color w:val="000000"/>
          <w:sz w:val="18"/>
          <w:szCs w:val="18"/>
          <w:lang w:eastAsia="ko-KR"/>
        </w:rPr>
        <w:t>(event)</w:t>
      </w:r>
      <w:r w:rsidRPr="00924876">
        <w:rPr>
          <w:rFonts w:ascii="조선신명조" w:eastAsia="조선신명조" w:hAnsi="맑은 고딕" w:cs="맑은 고딕" w:hint="eastAsia"/>
          <w:color w:val="000000"/>
          <w:sz w:val="18"/>
          <w:szCs w:val="18"/>
          <w:lang w:eastAsia="ko-KR"/>
        </w:rPr>
        <w:t>의</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누적적</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영향이</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시장의</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방향성을</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결정짓는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저주파</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신호로</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작용한다</w:t>
      </w:r>
      <w:r w:rsidRPr="00924876">
        <w:rPr>
          <w:rFonts w:ascii="조선신명조" w:eastAsia="조선신명조" w:hAnsi="맑은 고딕" w:cs="맑은 고딕"/>
          <w:color w:val="000000"/>
          <w:sz w:val="18"/>
          <w:szCs w:val="18"/>
          <w:lang w:eastAsia="ko-KR"/>
        </w:rPr>
        <w:t>.</w:t>
      </w:r>
      <w:r w:rsidR="001504C2">
        <w:rPr>
          <w:rFonts w:ascii="조선신명조" w:eastAsia="조선신명조" w:hAnsi="맑은 고딕" w:cs="맑은 고딕" w:hint="eastAsia"/>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이는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텍스트</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기반</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감성</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정보가</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단기</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예측의</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효율적</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보조</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변수로서</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작용하되</w:t>
      </w:r>
      <w:r w:rsidRPr="00924876">
        <w:rPr>
          <w:rFonts w:ascii="조선신명조" w:eastAsia="조선신명조" w:hAnsi="맑은 고딕" w:cs="맑은 고딕"/>
          <w:color w:val="000000"/>
          <w:sz w:val="18"/>
          <w:szCs w:val="18"/>
          <w:lang w:eastAsia="ko-KR"/>
        </w:rPr>
        <w:t>,</w:t>
      </w:r>
      <w:r w:rsidR="001504C2">
        <w:rPr>
          <w:rFonts w:ascii="조선신명조" w:eastAsia="조선신명조" w:hAnsi="맑은 고딕" w:cs="맑은 고딕" w:hint="eastAsia"/>
          <w:color w:val="000000"/>
          <w:sz w:val="18"/>
          <w:szCs w:val="18"/>
          <w:lang w:eastAsia="ko-KR"/>
        </w:rPr>
        <w:t xml:space="preserve"> </w:t>
      </w:r>
      <w:r w:rsidRPr="00924876">
        <w:rPr>
          <w:rFonts w:ascii="조선신명조" w:eastAsia="조선신명조" w:hAnsi="맑은 고딕" w:cs="맑은 고딕"/>
          <w:color w:val="000000"/>
          <w:sz w:val="18"/>
          <w:szCs w:val="18"/>
          <w:lang w:eastAsia="ko-KR"/>
        </w:rPr>
        <w:t xml:space="preserve">lookback </w:t>
      </w:r>
      <w:r w:rsidRPr="00924876">
        <w:rPr>
          <w:rFonts w:ascii="조선신명조" w:eastAsia="조선신명조" w:hAnsi="맑은 고딕" w:cs="맑은 고딕" w:hint="eastAsia"/>
          <w:color w:val="000000"/>
          <w:sz w:val="18"/>
          <w:szCs w:val="18"/>
          <w:lang w:eastAsia="ko-KR"/>
        </w:rPr>
        <w:t>기간이</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늘어날수록</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거시경제적</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충격</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변수의</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상대적</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중요도가</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강화된다는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시계열</w:t>
      </w:r>
      <w:r w:rsidRPr="00924876">
        <w:rPr>
          <w:rFonts w:ascii="조선신명조" w:eastAsia="조선신명조" w:hAnsi="맑은 고딕" w:cs="맑은 고딕"/>
          <w:color w:val="000000"/>
          <w:sz w:val="18"/>
          <w:szCs w:val="18"/>
          <w:lang w:eastAsia="ko-KR"/>
        </w:rPr>
        <w:t>-</w:t>
      </w:r>
      <w:r w:rsidRPr="00924876">
        <w:rPr>
          <w:rFonts w:ascii="조선신명조" w:eastAsia="조선신명조" w:hAnsi="맑은 고딕" w:cs="맑은 고딕" w:hint="eastAsia"/>
          <w:color w:val="000000"/>
          <w:sz w:val="18"/>
          <w:szCs w:val="18"/>
          <w:lang w:eastAsia="ko-KR"/>
        </w:rPr>
        <w:t>텍스트</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융합</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모델의</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구조적</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한계와</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확장성을</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동시에</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보여주는</w:t>
      </w:r>
      <w:r w:rsidRPr="00924876">
        <w:rPr>
          <w:rFonts w:ascii="조선신명조" w:eastAsia="조선신명조" w:hAnsi="맑은 고딕" w:cs="맑은 고딕"/>
          <w:color w:val="000000"/>
          <w:sz w:val="18"/>
          <w:szCs w:val="18"/>
          <w:lang w:eastAsia="ko-KR"/>
        </w:rPr>
        <w:t xml:space="preserve"> </w:t>
      </w:r>
      <w:r w:rsidRPr="00924876">
        <w:rPr>
          <w:rFonts w:ascii="조선신명조" w:eastAsia="조선신명조" w:hAnsi="맑은 고딕" w:cs="맑은 고딕" w:hint="eastAsia"/>
          <w:color w:val="000000"/>
          <w:sz w:val="18"/>
          <w:szCs w:val="18"/>
          <w:lang w:eastAsia="ko-KR"/>
        </w:rPr>
        <w:t>결과이다</w:t>
      </w:r>
      <w:r w:rsidRPr="00924876">
        <w:rPr>
          <w:rFonts w:ascii="조선신명조" w:eastAsia="조선신명조" w:hAnsi="맑은 고딕" w:cs="맑은 고딕"/>
          <w:color w:val="000000"/>
          <w:sz w:val="18"/>
          <w:szCs w:val="18"/>
          <w:lang w:eastAsia="ko-KR"/>
        </w:rPr>
        <w:t>.</w:t>
      </w:r>
    </w:p>
    <w:p w14:paraId="1DFFA96F" w14:textId="77777777" w:rsidR="00E7406F" w:rsidRPr="001504C2" w:rsidRDefault="00E7406F" w:rsidP="00E7406F">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0"/>
      </w:tblGrid>
      <w:tr w:rsidR="00E7406F" w14:paraId="03265FE1" w14:textId="77777777" w:rsidTr="00C5512F">
        <w:tc>
          <w:tcPr>
            <w:tcW w:w="9540" w:type="dxa"/>
          </w:tcPr>
          <w:p w14:paraId="7413D41F" w14:textId="176DE292" w:rsidR="00E7406F" w:rsidRDefault="00B21726" w:rsidP="00596212">
            <w:pPr>
              <w:spacing w:before="53" w:line="252" w:lineRule="auto"/>
              <w:jc w:val="center"/>
              <w:rPr>
                <w:rFonts w:ascii="조선신명조" w:eastAsia="조선신명조" w:hAnsi="맑은 고딕" w:cs="맑은 고딕"/>
                <w:color w:val="000000"/>
                <w:sz w:val="18"/>
                <w:szCs w:val="18"/>
                <w:lang w:eastAsia="ko-KR"/>
              </w:rPr>
            </w:pPr>
            <w:r>
              <w:rPr>
                <w:noProof/>
                <w14:ligatures w14:val="standardContextual"/>
              </w:rPr>
              <w:drawing>
                <wp:inline distT="0" distB="0" distL="0" distR="0" wp14:anchorId="6D99C464" wp14:editId="6A85C5DD">
                  <wp:extent cx="5400000" cy="2956147"/>
                  <wp:effectExtent l="0" t="0" r="0" b="0"/>
                  <wp:docPr id="18594638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3841" name=""/>
                          <pic:cNvPicPr/>
                        </pic:nvPicPr>
                        <pic:blipFill>
                          <a:blip r:embed="rId17"/>
                          <a:stretch>
                            <a:fillRect/>
                          </a:stretch>
                        </pic:blipFill>
                        <pic:spPr>
                          <a:xfrm>
                            <a:off x="0" y="0"/>
                            <a:ext cx="5400000" cy="2956147"/>
                          </a:xfrm>
                          <a:prstGeom prst="rect">
                            <a:avLst/>
                          </a:prstGeom>
                        </pic:spPr>
                      </pic:pic>
                    </a:graphicData>
                  </a:graphic>
                </wp:inline>
              </w:drawing>
            </w:r>
          </w:p>
          <w:p w14:paraId="37BDB06F" w14:textId="38ACA678" w:rsidR="00E7406F" w:rsidRDefault="00E7406F" w:rsidP="00596212">
            <w:pPr>
              <w:spacing w:before="53" w:line="252" w:lineRule="auto"/>
              <w:jc w:val="center"/>
              <w:rPr>
                <w:rFonts w:ascii="조선신명조" w:eastAsia="조선신명조" w:hAnsi="맑은 고딕" w:cs="맑은 고딕"/>
                <w:color w:val="000000"/>
                <w:sz w:val="18"/>
                <w:szCs w:val="18"/>
                <w:lang w:eastAsia="ko-KR"/>
              </w:rPr>
            </w:pPr>
            <w:r>
              <w:rPr>
                <w:rFonts w:ascii="조선신명조" w:eastAsia="조선신명조" w:hAnsi="맑은 고딕" w:cs="맑은 고딕" w:hint="eastAsia"/>
                <w:color w:val="000000"/>
                <w:sz w:val="18"/>
                <w:szCs w:val="18"/>
                <w:lang w:eastAsia="ko-KR"/>
              </w:rPr>
              <w:t>&lt;</w:t>
            </w:r>
            <w:r w:rsidR="00964BC4">
              <w:rPr>
                <w:rFonts w:ascii="조선신명조" w:eastAsia="조선신명조" w:hAnsi="맑은 고딕" w:cs="맑은 고딕" w:hint="eastAsia"/>
                <w:color w:val="000000"/>
                <w:sz w:val="18"/>
                <w:szCs w:val="18"/>
                <w:lang w:eastAsia="ko-KR"/>
              </w:rPr>
              <w:t>중기 예측에서의 CNN-GRU 하이브리드의 통합 성능</w:t>
            </w:r>
            <w:r>
              <w:rPr>
                <w:rFonts w:ascii="조선신명조" w:eastAsia="조선신명조" w:hAnsi="맑은 고딕" w:cs="맑은 고딕" w:hint="eastAsia"/>
                <w:color w:val="000000"/>
                <w:sz w:val="18"/>
                <w:szCs w:val="18"/>
                <w:lang w:eastAsia="ko-KR"/>
              </w:rPr>
              <w:t>&gt;</w:t>
            </w:r>
          </w:p>
        </w:tc>
      </w:tr>
      <w:tr w:rsidR="00E7406F" w14:paraId="6C28DE2B" w14:textId="77777777" w:rsidTr="00C5512F">
        <w:tc>
          <w:tcPr>
            <w:tcW w:w="9540" w:type="dxa"/>
          </w:tcPr>
          <w:p w14:paraId="7238EE23" w14:textId="69466EBF" w:rsidR="00E7406F" w:rsidRDefault="006D1271" w:rsidP="00596212">
            <w:pPr>
              <w:spacing w:before="53" w:line="252" w:lineRule="auto"/>
              <w:jc w:val="center"/>
              <w:rPr>
                <w:rFonts w:ascii="조선신명조" w:eastAsia="조선신명조" w:hAnsi="맑은 고딕" w:cs="맑은 고딕"/>
                <w:color w:val="000000"/>
                <w:sz w:val="18"/>
                <w:szCs w:val="18"/>
                <w:lang w:eastAsia="ko-KR"/>
              </w:rPr>
            </w:pPr>
            <w:r>
              <w:rPr>
                <w:noProof/>
                <w14:ligatures w14:val="standardContextual"/>
              </w:rPr>
              <w:lastRenderedPageBreak/>
              <w:drawing>
                <wp:inline distT="0" distB="0" distL="0" distR="0" wp14:anchorId="4E138FF8" wp14:editId="33D2DFD3">
                  <wp:extent cx="5400000" cy="2956147"/>
                  <wp:effectExtent l="0" t="0" r="0" b="0"/>
                  <wp:docPr id="4969535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53552" name=""/>
                          <pic:cNvPicPr/>
                        </pic:nvPicPr>
                        <pic:blipFill>
                          <a:blip r:embed="rId18"/>
                          <a:stretch>
                            <a:fillRect/>
                          </a:stretch>
                        </pic:blipFill>
                        <pic:spPr>
                          <a:xfrm>
                            <a:off x="0" y="0"/>
                            <a:ext cx="5400000" cy="2956147"/>
                          </a:xfrm>
                          <a:prstGeom prst="rect">
                            <a:avLst/>
                          </a:prstGeom>
                        </pic:spPr>
                      </pic:pic>
                    </a:graphicData>
                  </a:graphic>
                </wp:inline>
              </w:drawing>
            </w:r>
          </w:p>
          <w:p w14:paraId="0D14A5CA" w14:textId="32A75E5E" w:rsidR="00E7406F" w:rsidRDefault="00E7406F" w:rsidP="00596212">
            <w:pPr>
              <w:spacing w:before="53" w:line="252" w:lineRule="auto"/>
              <w:jc w:val="center"/>
              <w:rPr>
                <w:rFonts w:ascii="조선신명조" w:eastAsia="조선신명조" w:hAnsi="맑은 고딕" w:cs="맑은 고딕"/>
                <w:color w:val="000000"/>
                <w:sz w:val="18"/>
                <w:szCs w:val="18"/>
                <w:lang w:eastAsia="ko-KR"/>
              </w:rPr>
            </w:pPr>
            <w:r>
              <w:rPr>
                <w:rFonts w:ascii="조선신명조" w:eastAsia="조선신명조" w:hAnsi="맑은 고딕" w:cs="맑은 고딕" w:hint="eastAsia"/>
                <w:color w:val="000000"/>
                <w:sz w:val="18"/>
                <w:szCs w:val="18"/>
                <w:lang w:eastAsia="ko-KR"/>
              </w:rPr>
              <w:t>&lt;</w:t>
            </w:r>
            <w:r w:rsidR="00C27BBA">
              <w:rPr>
                <w:rFonts w:ascii="조선신명조" w:eastAsia="조선신명조" w:hAnsi="맑은 고딕" w:cs="맑은 고딕" w:hint="eastAsia"/>
                <w:color w:val="000000"/>
                <w:sz w:val="18"/>
                <w:szCs w:val="18"/>
                <w:lang w:eastAsia="ko-KR"/>
              </w:rPr>
              <w:t>중기-장기 전환에서의 순수 LSTM 기반 구조로의 회귀 성능</w:t>
            </w:r>
            <w:r>
              <w:rPr>
                <w:rFonts w:ascii="조선신명조" w:eastAsia="조선신명조" w:hAnsi="맑은 고딕" w:cs="맑은 고딕" w:hint="eastAsia"/>
                <w:color w:val="000000"/>
                <w:sz w:val="18"/>
                <w:szCs w:val="18"/>
                <w:lang w:eastAsia="ko-KR"/>
              </w:rPr>
              <w:t>&gt;</w:t>
            </w:r>
          </w:p>
        </w:tc>
      </w:tr>
    </w:tbl>
    <w:p w14:paraId="76E002C4" w14:textId="479142C0" w:rsidR="00E7406F" w:rsidRPr="00C42910" w:rsidRDefault="00E7406F" w:rsidP="00E7406F">
      <w:pPr>
        <w:pBdr>
          <w:top w:val="nil"/>
          <w:left w:val="nil"/>
          <w:bottom w:val="nil"/>
          <w:right w:val="nil"/>
          <w:between w:val="nil"/>
        </w:pBdr>
        <w:spacing w:before="53" w:line="252" w:lineRule="auto"/>
        <w:jc w:val="center"/>
        <w:rPr>
          <w:rFonts w:ascii="조선신명조" w:eastAsia="조선신명조" w:hAnsi="맑은 고딕" w:cs="맑은 고딕"/>
          <w:color w:val="000000"/>
          <w:sz w:val="18"/>
          <w:szCs w:val="18"/>
          <w:lang w:eastAsia="ko-KR"/>
        </w:rPr>
      </w:pPr>
      <w:r w:rsidRPr="00C42910">
        <w:rPr>
          <w:rFonts w:ascii="조선신명조" w:eastAsia="조선신명조" w:hAnsi="맑은 고딕" w:cs="맑은 고딕" w:hint="eastAsia"/>
          <w:color w:val="000000"/>
          <w:sz w:val="18"/>
          <w:szCs w:val="18"/>
          <w:lang w:eastAsia="ko-KR"/>
        </w:rPr>
        <w:t>&lt;</w:t>
      </w:r>
      <w:r>
        <w:rPr>
          <w:rFonts w:ascii="조선신명조" w:eastAsia="조선신명조" w:hAnsi="맑은 고딕" w:cs="맑은 고딕" w:hint="eastAsia"/>
          <w:color w:val="000000"/>
          <w:sz w:val="18"/>
          <w:szCs w:val="18"/>
          <w:lang w:eastAsia="ko-KR"/>
        </w:rPr>
        <w:t xml:space="preserve">그림 </w:t>
      </w:r>
      <w:r w:rsidR="006D160D">
        <w:rPr>
          <w:rFonts w:ascii="조선신명조" w:eastAsia="조선신명조" w:hAnsi="맑은 고딕" w:cs="맑은 고딕" w:hint="eastAsia"/>
          <w:color w:val="000000"/>
          <w:sz w:val="18"/>
          <w:szCs w:val="18"/>
          <w:lang w:eastAsia="ko-KR"/>
        </w:rPr>
        <w:t>3</w:t>
      </w:r>
      <w:r>
        <w:rPr>
          <w:rFonts w:ascii="조선신명조" w:eastAsia="조선신명조" w:hAnsi="맑은 고딕" w:cs="맑은 고딕" w:hint="eastAsia"/>
          <w:color w:val="000000"/>
          <w:sz w:val="18"/>
          <w:szCs w:val="18"/>
          <w:lang w:eastAsia="ko-KR"/>
        </w:rPr>
        <w:t xml:space="preserve">&gt; </w:t>
      </w:r>
      <w:proofErr w:type="spellStart"/>
      <w:r w:rsidRPr="00C42910">
        <w:rPr>
          <w:rFonts w:ascii="조선신명조" w:eastAsia="조선신명조" w:hAnsi="맑은 고딕" w:cs="맑은 고딕" w:hint="eastAsia"/>
          <w:color w:val="000000"/>
          <w:sz w:val="18"/>
          <w:szCs w:val="18"/>
          <w:lang w:eastAsia="ko-KR"/>
        </w:rPr>
        <w:t>LookBack</w:t>
      </w:r>
      <w:proofErr w:type="spellEnd"/>
    </w:p>
    <w:p w14:paraId="69ED718E" w14:textId="77777777" w:rsidR="0067064D" w:rsidRDefault="0067064D"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p>
    <w:p w14:paraId="738F8F14" w14:textId="0EC3F73E" w:rsidR="00C14C44" w:rsidRPr="00C14C44" w:rsidRDefault="00C14C44" w:rsidP="00C14C44">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예측</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구간</w:t>
      </w:r>
      <w:r w:rsidRPr="00C14C44">
        <w:rPr>
          <w:rFonts w:ascii="조선신명조" w:eastAsia="조선신명조" w:hAnsi="맑은 고딕" w:cs="맑은 고딕"/>
          <w:color w:val="000000"/>
          <w:sz w:val="18"/>
          <w:szCs w:val="18"/>
          <w:lang w:eastAsia="ko-KR"/>
        </w:rPr>
        <w:t>(lookback 60</w:t>
      </w:r>
      <w:r w:rsidRPr="00C14C44">
        <w:rPr>
          <w:rFonts w:ascii="조선신명조" w:eastAsia="조선신명조" w:hAnsi="맑은 고딕" w:cs="맑은 고딕" w:hint="eastAsia"/>
          <w:color w:val="000000"/>
          <w:sz w:val="18"/>
          <w:szCs w:val="18"/>
          <w:lang w:eastAsia="ko-KR"/>
        </w:rPr>
        <w:t>일</w:t>
      </w:r>
      <w:r w:rsidRPr="00C14C44">
        <w:rPr>
          <w:rFonts w:ascii="조선신명조" w:eastAsia="조선신명조" w:hAnsi="맑은 고딕" w:cs="맑은 고딕"/>
          <w:color w:val="000000"/>
          <w:sz w:val="18"/>
          <w:szCs w:val="18"/>
          <w:lang w:eastAsia="ko-KR"/>
        </w:rPr>
        <w:t>)</w:t>
      </w:r>
      <w:r w:rsidRPr="00C14C44">
        <w:rPr>
          <w:rFonts w:ascii="조선신명조" w:eastAsia="조선신명조" w:hAnsi="맑은 고딕" w:cs="맑은 고딕" w:hint="eastAsia"/>
          <w:color w:val="000000"/>
          <w:sz w:val="18"/>
          <w:szCs w:val="18"/>
          <w:lang w:eastAsia="ko-KR"/>
        </w:rPr>
        <w:t>에서는</w:t>
      </w:r>
      <w:r w:rsidRPr="00C14C44">
        <w:rPr>
          <w:rFonts w:ascii="조선신명조" w:eastAsia="조선신명조" w:hAnsi="맑은 고딕" w:cs="맑은 고딕"/>
          <w:color w:val="000000"/>
          <w:sz w:val="18"/>
          <w:szCs w:val="18"/>
          <w:lang w:eastAsia="ko-KR"/>
        </w:rPr>
        <w:t xml:space="preserve"> LSTM(Macro + Event + Sentiment(All)) </w:t>
      </w:r>
      <w:r w:rsidRPr="00C14C44">
        <w:rPr>
          <w:rFonts w:ascii="조선신명조" w:eastAsia="조선신명조" w:hAnsi="맑은 고딕" w:cs="맑은 고딕" w:hint="eastAsia"/>
          <w:color w:val="000000"/>
          <w:sz w:val="18"/>
          <w:szCs w:val="18"/>
          <w:lang w:eastAsia="ko-KR"/>
        </w:rPr>
        <w:t>조합이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여섯</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가지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검증</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지표</w:t>
      </w:r>
      <w:r w:rsidRPr="00C14C44">
        <w:rPr>
          <w:rFonts w:ascii="조선신명조" w:eastAsia="조선신명조" w:hAnsi="맑은 고딕" w:cs="맑은 고딕"/>
          <w:color w:val="000000"/>
          <w:sz w:val="18"/>
          <w:szCs w:val="18"/>
          <w:lang w:eastAsia="ko-KR"/>
        </w:rPr>
        <w:t xml:space="preserve">(RMSE, MSPE, MAE, MAPE, </w:t>
      </w:r>
      <w:proofErr w:type="spellStart"/>
      <w:r w:rsidRPr="00C14C44">
        <w:rPr>
          <w:rFonts w:ascii="조선신명조" w:eastAsia="조선신명조" w:hAnsi="맑은 고딕" w:cs="맑은 고딕"/>
          <w:color w:val="000000"/>
          <w:sz w:val="18"/>
          <w:szCs w:val="18"/>
          <w:lang w:eastAsia="ko-KR"/>
        </w:rPr>
        <w:t>MedAE</w:t>
      </w:r>
      <w:proofErr w:type="spellEnd"/>
      <w:r w:rsidRPr="00C14C44">
        <w:rPr>
          <w:rFonts w:ascii="조선신명조" w:eastAsia="조선신명조" w:hAnsi="맑은 고딕" w:cs="맑은 고딕"/>
          <w:color w:val="000000"/>
          <w:sz w:val="18"/>
          <w:szCs w:val="18"/>
          <w:lang w:eastAsia="ko-KR"/>
        </w:rPr>
        <w:t xml:space="preserve">, </w:t>
      </w:r>
      <w:proofErr w:type="spellStart"/>
      <w:r w:rsidRPr="00C14C44">
        <w:rPr>
          <w:rFonts w:ascii="조선신명조" w:eastAsia="조선신명조" w:hAnsi="맑은 고딕" w:cs="맑은 고딕"/>
          <w:color w:val="000000"/>
          <w:sz w:val="18"/>
          <w:szCs w:val="18"/>
          <w:lang w:eastAsia="ko-KR"/>
        </w:rPr>
        <w:t>MedAPE</w:t>
      </w:r>
      <w:proofErr w:type="spellEnd"/>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중</w:t>
      </w:r>
      <w:r w:rsidRPr="00C14C44">
        <w:rPr>
          <w:rFonts w:ascii="조선신명조" w:eastAsia="조선신명조" w:hAnsi="맑은 고딕" w:cs="맑은 고딕"/>
          <w:color w:val="000000"/>
          <w:sz w:val="18"/>
          <w:szCs w:val="18"/>
          <w:lang w:eastAsia="ko-KR"/>
        </w:rPr>
        <w:t xml:space="preserve"> </w:t>
      </w:r>
      <w:r w:rsidR="0057111F">
        <w:rPr>
          <w:rFonts w:ascii="조선신명조" w:eastAsia="조선신명조" w:hAnsi="맑은 고딕" w:cs="맑은 고딕" w:hint="eastAsia"/>
          <w:color w:val="000000"/>
          <w:sz w:val="18"/>
          <w:szCs w:val="18"/>
          <w:lang w:eastAsia="ko-KR"/>
        </w:rPr>
        <w:t>4개에서 1위를 차지하며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가장</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우수한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종합</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예측</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성능을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보인</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모델로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나타났다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color w:val="000000"/>
          <w:sz w:val="18"/>
          <w:szCs w:val="18"/>
          <w:lang w:eastAsia="ko-KR"/>
        </w:rPr>
        <w:t>Radar chart</w:t>
      </w:r>
      <w:r w:rsidRPr="00C14C44">
        <w:rPr>
          <w:rFonts w:ascii="조선신명조" w:eastAsia="조선신명조" w:hAnsi="맑은 고딕" w:cs="맑은 고딕" w:hint="eastAsia"/>
          <w:color w:val="000000"/>
          <w:sz w:val="18"/>
          <w:szCs w:val="18"/>
          <w:lang w:eastAsia="ko-KR"/>
        </w:rPr>
        <w:t>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전체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면적과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순위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모두</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결과를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일관되게</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뒷받침하며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시계열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구간에서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순수</w:t>
      </w:r>
      <w:r w:rsidRPr="00C14C44">
        <w:rPr>
          <w:rFonts w:ascii="조선신명조" w:eastAsia="조선신명조" w:hAnsi="맑은 고딕" w:cs="맑은 고딕"/>
          <w:color w:val="000000"/>
          <w:sz w:val="18"/>
          <w:szCs w:val="18"/>
          <w:lang w:eastAsia="ko-KR"/>
        </w:rPr>
        <w:t xml:space="preserve"> LSTM </w:t>
      </w:r>
      <w:r w:rsidRPr="00C14C44">
        <w:rPr>
          <w:rFonts w:ascii="조선신명조" w:eastAsia="조선신명조" w:hAnsi="맑은 고딕" w:cs="맑은 고딕" w:hint="eastAsia"/>
          <w:color w:val="000000"/>
          <w:sz w:val="18"/>
          <w:szCs w:val="18"/>
          <w:lang w:eastAsia="ko-KR"/>
        </w:rPr>
        <w:t>구조가</w:t>
      </w:r>
      <w:r w:rsidRPr="00C14C44">
        <w:rPr>
          <w:rFonts w:ascii="조선신명조" w:eastAsia="조선신명조" w:hAnsi="맑은 고딕" w:cs="맑은 고딕"/>
          <w:color w:val="000000"/>
          <w:sz w:val="18"/>
          <w:szCs w:val="18"/>
          <w:lang w:eastAsia="ko-KR"/>
        </w:rPr>
        <w:t xml:space="preserve"> </w:t>
      </w:r>
      <w:proofErr w:type="spellStart"/>
      <w:r w:rsidRPr="00C14C44">
        <w:rPr>
          <w:rFonts w:ascii="조선신명조" w:eastAsia="조선신명조" w:hAnsi="맑은 고딕" w:cs="맑은 고딕" w:hint="eastAsia"/>
          <w:color w:val="000000"/>
          <w:sz w:val="18"/>
          <w:szCs w:val="18"/>
          <w:lang w:eastAsia="ko-KR"/>
        </w:rPr>
        <w:t>합성곱</w:t>
      </w:r>
      <w:proofErr w:type="spellEnd"/>
      <w:r w:rsidRPr="00C14C44">
        <w:rPr>
          <w:rFonts w:ascii="조선신명조" w:eastAsia="조선신명조" w:hAnsi="맑은 고딕" w:cs="맑은 고딕"/>
          <w:color w:val="000000"/>
          <w:sz w:val="18"/>
          <w:szCs w:val="18"/>
          <w:lang w:eastAsia="ko-KR"/>
        </w:rPr>
        <w:t>-</w:t>
      </w:r>
      <w:r w:rsidRPr="00C14C44">
        <w:rPr>
          <w:rFonts w:ascii="조선신명조" w:eastAsia="조선신명조" w:hAnsi="맑은 고딕" w:cs="맑은 고딕" w:hint="eastAsia"/>
          <w:color w:val="000000"/>
          <w:sz w:val="18"/>
          <w:szCs w:val="18"/>
          <w:lang w:eastAsia="ko-KR"/>
        </w:rPr>
        <w:t>순환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하이브리드</w:t>
      </w:r>
      <w:r w:rsidRPr="00C14C44">
        <w:rPr>
          <w:rFonts w:ascii="조선신명조" w:eastAsia="조선신명조" w:hAnsi="맑은 고딕" w:cs="맑은 고딕"/>
          <w:color w:val="000000"/>
          <w:sz w:val="18"/>
          <w:szCs w:val="18"/>
          <w:lang w:eastAsia="ko-KR"/>
        </w:rPr>
        <w:t>(CNN-LSTM, CNN-GRU)</w:t>
      </w:r>
      <w:r w:rsidRPr="00C14C44">
        <w:rPr>
          <w:rFonts w:ascii="조선신명조" w:eastAsia="조선신명조" w:hAnsi="맑은 고딕" w:cs="맑은 고딕" w:hint="eastAsia"/>
          <w:color w:val="000000"/>
          <w:sz w:val="18"/>
          <w:szCs w:val="18"/>
          <w:lang w:eastAsia="ko-KR"/>
        </w:rPr>
        <w:t>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능가하는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구조적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전환점이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발생했음을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보여준다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감성</w:t>
      </w:r>
      <w:r w:rsidRPr="00C14C44">
        <w:rPr>
          <w:rFonts w:ascii="조선신명조" w:eastAsia="조선신명조" w:hAnsi="맑은 고딕" w:cs="맑은 고딕"/>
          <w:color w:val="000000"/>
          <w:sz w:val="18"/>
          <w:szCs w:val="18"/>
          <w:lang w:eastAsia="ko-KR"/>
        </w:rPr>
        <w:t>(senti</w:t>
      </w:r>
      <w:r w:rsidRPr="00C14C44">
        <w:rPr>
          <w:rFonts w:ascii="조선신명조" w:eastAsia="조선신명조" w:hAnsi="맑은 고딕" w:cs="맑은 고딕"/>
          <w:color w:val="000000"/>
          <w:sz w:val="18"/>
          <w:szCs w:val="18"/>
          <w:lang w:eastAsia="ko-KR"/>
        </w:rPr>
        <w:t>­</w:t>
      </w:r>
      <w:r w:rsidRPr="00C14C44">
        <w:rPr>
          <w:rFonts w:ascii="조선신명조" w:eastAsia="조선신명조" w:hAnsi="맑은 고딕" w:cs="맑은 고딕"/>
          <w:color w:val="000000"/>
          <w:sz w:val="18"/>
          <w:szCs w:val="18"/>
          <w:lang w:eastAsia="ko-KR"/>
        </w:rPr>
        <w:t>ment)</w:t>
      </w:r>
      <w:r w:rsidRPr="00C14C44">
        <w:rPr>
          <w:rFonts w:ascii="조선신명조" w:eastAsia="조선신명조" w:hAnsi="맑은 고딕" w:cs="맑은 고딕" w:hint="eastAsia"/>
          <w:color w:val="000000"/>
          <w:sz w:val="18"/>
          <w:szCs w:val="18"/>
          <w:lang w:eastAsia="ko-KR"/>
        </w:rPr>
        <w:t>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이벤트</w:t>
      </w:r>
      <w:r w:rsidRPr="00C14C44">
        <w:rPr>
          <w:rFonts w:ascii="조선신명조" w:eastAsia="조선신명조" w:hAnsi="맑은 고딕" w:cs="맑은 고딕"/>
          <w:color w:val="000000"/>
          <w:sz w:val="18"/>
          <w:szCs w:val="18"/>
          <w:lang w:eastAsia="ko-KR"/>
        </w:rPr>
        <w:t xml:space="preserve">(event) </w:t>
      </w:r>
      <w:r w:rsidRPr="00C14C44">
        <w:rPr>
          <w:rFonts w:ascii="조선신명조" w:eastAsia="조선신명조" w:hAnsi="맑은 고딕" w:cs="맑은 고딕" w:hint="eastAsia"/>
          <w:color w:val="000000"/>
          <w:sz w:val="18"/>
          <w:szCs w:val="18"/>
          <w:lang w:eastAsia="ko-KR"/>
        </w:rPr>
        <w:t>신호가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결합될</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때</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단기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노이즈보다</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추세</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변동을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설명하는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누적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신호</w:t>
      </w:r>
      <w:r w:rsidRPr="00C14C44">
        <w:rPr>
          <w:rFonts w:ascii="조선신명조" w:eastAsia="조선신명조" w:hAnsi="맑은 고딕" w:cs="맑은 고딕"/>
          <w:color w:val="000000"/>
          <w:sz w:val="18"/>
          <w:szCs w:val="18"/>
          <w:lang w:eastAsia="ko-KR"/>
        </w:rPr>
        <w:t>(cumulative signal)</w:t>
      </w:r>
      <w:r w:rsidRPr="00C14C44">
        <w:rPr>
          <w:rFonts w:ascii="조선신명조" w:eastAsia="조선신명조" w:hAnsi="맑은 고딕" w:cs="맑은 고딕" w:hint="eastAsia"/>
          <w:color w:val="000000"/>
          <w:sz w:val="18"/>
          <w:szCs w:val="18"/>
          <w:lang w:eastAsia="ko-KR"/>
        </w:rPr>
        <w:t>로서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기능함을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의미한다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특히</w:t>
      </w:r>
      <w:r w:rsidRPr="00C14C44">
        <w:rPr>
          <w:rFonts w:ascii="조선신명조" w:eastAsia="조선신명조" w:hAnsi="맑은 고딕" w:cs="맑은 고딕"/>
          <w:color w:val="000000"/>
          <w:sz w:val="18"/>
          <w:szCs w:val="18"/>
          <w:lang w:eastAsia="ko-KR"/>
        </w:rPr>
        <w:t>, LSTM</w:t>
      </w:r>
      <w:r w:rsidRPr="00C14C44">
        <w:rPr>
          <w:rFonts w:ascii="조선신명조" w:eastAsia="조선신명조" w:hAnsi="맑은 고딕" w:cs="맑은 고딕" w:hint="eastAsia"/>
          <w:color w:val="000000"/>
          <w:sz w:val="18"/>
          <w:szCs w:val="18"/>
          <w:lang w:eastAsia="ko-KR"/>
        </w:rPr>
        <w:t>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메모리</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구조가</w:t>
      </w:r>
      <w:r w:rsidRPr="00C14C44">
        <w:rPr>
          <w:rFonts w:ascii="조선신명조" w:eastAsia="조선신명조" w:hAnsi="맑은 고딕" w:cs="맑은 고딕"/>
          <w:color w:val="000000"/>
          <w:sz w:val="18"/>
          <w:szCs w:val="18"/>
          <w:lang w:eastAsia="ko-KR"/>
        </w:rPr>
        <w:t xml:space="preserve"> lookback </w:t>
      </w:r>
      <w:r w:rsidRPr="00C14C44">
        <w:rPr>
          <w:rFonts w:ascii="조선신명조" w:eastAsia="조선신명조" w:hAnsi="맑은 고딕" w:cs="맑은 고딕" w:hint="eastAsia"/>
          <w:color w:val="000000"/>
          <w:sz w:val="18"/>
          <w:szCs w:val="18"/>
          <w:lang w:eastAsia="ko-KR"/>
        </w:rPr>
        <w:t>기간이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길어질수록</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누적적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상관관계를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안정적으로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유지할</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있어</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복합</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입력</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변수의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시간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지연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효과를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효율적으로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통합</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학습한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것으로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해석된다</w:t>
      </w:r>
      <w:r w:rsidRPr="00C14C44">
        <w:rPr>
          <w:rFonts w:ascii="조선신명조" w:eastAsia="조선신명조" w:hAnsi="맑은 고딕" w:cs="맑은 고딕"/>
          <w:color w:val="000000"/>
          <w:sz w:val="18"/>
          <w:szCs w:val="18"/>
          <w:lang w:eastAsia="ko-KR"/>
        </w:rPr>
        <w:t>.</w:t>
      </w:r>
    </w:p>
    <w:p w14:paraId="0A7F213D" w14:textId="03557205" w:rsidR="00BE75D5" w:rsidRDefault="00C14C44" w:rsidP="0057111F">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r w:rsidRPr="00C14C44">
        <w:rPr>
          <w:rFonts w:ascii="조선신명조" w:eastAsia="조선신명조" w:hAnsi="맑은 고딕" w:cs="맑은 고딕"/>
          <w:color w:val="000000"/>
          <w:sz w:val="18"/>
          <w:szCs w:val="18"/>
          <w:lang w:eastAsia="ko-KR"/>
        </w:rPr>
        <w:t xml:space="preserve">LSTM(Macro + Event) </w:t>
      </w:r>
      <w:r w:rsidRPr="00C14C44">
        <w:rPr>
          <w:rFonts w:ascii="조선신명조" w:eastAsia="조선신명조" w:hAnsi="맑은 고딕" w:cs="맑은 고딕" w:hint="eastAsia"/>
          <w:color w:val="000000"/>
          <w:sz w:val="18"/>
          <w:szCs w:val="18"/>
          <w:lang w:eastAsia="ko-KR"/>
        </w:rPr>
        <w:t>조합</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또한</w:t>
      </w:r>
      <w:r w:rsidRPr="00C14C44">
        <w:rPr>
          <w:rFonts w:ascii="조선신명조" w:eastAsia="조선신명조" w:hAnsi="맑은 고딕" w:cs="맑은 고딕"/>
          <w:color w:val="000000"/>
          <w:sz w:val="18"/>
          <w:szCs w:val="18"/>
          <w:lang w:eastAsia="ko-KR"/>
        </w:rPr>
        <w:t xml:space="preserve"> radar chart</w:t>
      </w:r>
      <w:r w:rsidRPr="00C14C44">
        <w:rPr>
          <w:rFonts w:ascii="조선신명조" w:eastAsia="조선신명조" w:hAnsi="맑은 고딕" w:cs="맑은 고딕" w:hint="eastAsia"/>
          <w:color w:val="000000"/>
          <w:sz w:val="18"/>
          <w:szCs w:val="18"/>
          <w:lang w:eastAsia="ko-KR"/>
        </w:rPr>
        <w:t>에서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두</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번째로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넓은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면적을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형성하며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유사한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예측력을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보였다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감성</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신호를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배제하더라도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거시</w:t>
      </w:r>
      <w:r w:rsidR="0057111F">
        <w:rPr>
          <w:rFonts w:ascii="조선신명조" w:eastAsia="조선신명조" w:hAnsi="맑은 고딕" w:cs="맑은 고딕" w:hint="eastAsia"/>
          <w:color w:val="000000"/>
          <w:sz w:val="18"/>
          <w:szCs w:val="18"/>
          <w:lang w:eastAsia="ko-KR"/>
        </w:rPr>
        <w:t xml:space="preserve"> 및 </w:t>
      </w:r>
      <w:r w:rsidRPr="00C14C44">
        <w:rPr>
          <w:rFonts w:ascii="조선신명조" w:eastAsia="조선신명조" w:hAnsi="맑은 고딕" w:cs="맑은 고딕" w:hint="eastAsia"/>
          <w:color w:val="000000"/>
          <w:sz w:val="18"/>
          <w:szCs w:val="18"/>
          <w:lang w:eastAsia="ko-KR"/>
        </w:rPr>
        <w:t>금융</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지표와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사건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변수의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누적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효과가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환율의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구조적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변동성을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충분히</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설명할</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있음을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시사한다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반면</w:t>
      </w:r>
      <w:r w:rsidRPr="00C14C44">
        <w:rPr>
          <w:rFonts w:ascii="조선신명조" w:eastAsia="조선신명조" w:hAnsi="맑은 고딕" w:cs="맑은 고딕"/>
          <w:color w:val="000000"/>
          <w:sz w:val="18"/>
          <w:szCs w:val="18"/>
          <w:lang w:eastAsia="ko-KR"/>
        </w:rPr>
        <w:t xml:space="preserve"> CNN </w:t>
      </w:r>
      <w:r w:rsidRPr="00C14C44">
        <w:rPr>
          <w:rFonts w:ascii="조선신명조" w:eastAsia="조선신명조" w:hAnsi="맑은 고딕" w:cs="맑은 고딕" w:hint="eastAsia"/>
          <w:color w:val="000000"/>
          <w:sz w:val="18"/>
          <w:szCs w:val="18"/>
          <w:lang w:eastAsia="ko-KR"/>
        </w:rPr>
        <w:t>기반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하이브리드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모델은</w:t>
      </w:r>
      <w:r w:rsidRPr="00C14C44">
        <w:rPr>
          <w:rFonts w:ascii="조선신명조" w:eastAsia="조선신명조" w:hAnsi="맑은 고딕" w:cs="맑은 고딕"/>
          <w:color w:val="000000"/>
          <w:sz w:val="18"/>
          <w:szCs w:val="18"/>
          <w:lang w:eastAsia="ko-KR"/>
        </w:rPr>
        <w:t xml:space="preserve"> radar</w:t>
      </w:r>
      <w:r w:rsidRPr="00C14C44">
        <w:rPr>
          <w:rFonts w:ascii="조선신명조" w:eastAsia="조선신명조" w:hAnsi="맑은 고딕" w:cs="맑은 고딕" w:hint="eastAsia"/>
          <w:color w:val="000000"/>
          <w:sz w:val="18"/>
          <w:szCs w:val="18"/>
          <w:lang w:eastAsia="ko-KR"/>
        </w:rPr>
        <w:t>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중심부에</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위치하며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단기에서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유효했던</w:t>
      </w:r>
      <w:r w:rsidRPr="00C14C44">
        <w:rPr>
          <w:rFonts w:ascii="조선신명조" w:eastAsia="조선신명조" w:hAnsi="맑은 고딕" w:cs="맑은 고딕"/>
          <w:color w:val="000000"/>
          <w:sz w:val="18"/>
          <w:szCs w:val="18"/>
          <w:lang w:eastAsia="ko-KR"/>
        </w:rPr>
        <w:t xml:space="preserve"> </w:t>
      </w:r>
      <w:proofErr w:type="spellStart"/>
      <w:r w:rsidRPr="00C14C44">
        <w:rPr>
          <w:rFonts w:ascii="조선신명조" w:eastAsia="조선신명조" w:hAnsi="맑은 고딕" w:cs="맑은 고딕" w:hint="eastAsia"/>
          <w:color w:val="000000"/>
          <w:sz w:val="18"/>
          <w:szCs w:val="18"/>
          <w:lang w:eastAsia="ko-KR"/>
        </w:rPr>
        <w:t>합성곱</w:t>
      </w:r>
      <w:proofErr w:type="spellEnd"/>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전처리의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효과가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구간에서는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감소함을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확인할</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있다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즉</w:t>
      </w:r>
      <w:r w:rsidRPr="00C14C44">
        <w:rPr>
          <w:rFonts w:ascii="조선신명조" w:eastAsia="조선신명조" w:hAnsi="맑은 고딕" w:cs="맑은 고딕"/>
          <w:color w:val="000000"/>
          <w:sz w:val="18"/>
          <w:szCs w:val="18"/>
          <w:lang w:eastAsia="ko-KR"/>
        </w:rPr>
        <w:t>, Conv1D</w:t>
      </w:r>
      <w:r w:rsidRPr="00C14C44">
        <w:rPr>
          <w:rFonts w:ascii="조선신명조" w:eastAsia="조선신명조" w:hAnsi="맑은 고딕" w:cs="맑은 고딕" w:hint="eastAsia"/>
          <w:color w:val="000000"/>
          <w:sz w:val="18"/>
          <w:szCs w:val="18"/>
          <w:lang w:eastAsia="ko-KR"/>
        </w:rPr>
        <w:t>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통한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국소</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패턴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요약은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단기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급등락</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탐지에는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효과적이나</w:t>
      </w:r>
      <w:r w:rsidRPr="00C14C44">
        <w:rPr>
          <w:rFonts w:ascii="조선신명조" w:eastAsia="조선신명조" w:hAnsi="맑은 고딕" w:cs="맑은 고딕"/>
          <w:color w:val="000000"/>
          <w:sz w:val="18"/>
          <w:szCs w:val="18"/>
          <w:lang w:eastAsia="ko-KR"/>
        </w:rPr>
        <w:t>, 60</w:t>
      </w:r>
      <w:r w:rsidRPr="00C14C44">
        <w:rPr>
          <w:rFonts w:ascii="조선신명조" w:eastAsia="조선신명조" w:hAnsi="맑은 고딕" w:cs="맑은 고딕" w:hint="eastAsia"/>
          <w:color w:val="000000"/>
          <w:sz w:val="18"/>
          <w:szCs w:val="18"/>
          <w:lang w:eastAsia="ko-KR"/>
        </w:rPr>
        <w:t>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이상의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저주파</w:t>
      </w:r>
      <w:r w:rsidRPr="00C14C44">
        <w:rPr>
          <w:rFonts w:ascii="조선신명조" w:eastAsia="조선신명조" w:hAnsi="맑은 고딕" w:cs="맑은 고딕"/>
          <w:color w:val="000000"/>
          <w:sz w:val="18"/>
          <w:szCs w:val="18"/>
          <w:lang w:eastAsia="ko-KR"/>
        </w:rPr>
        <w:t xml:space="preserve">(long-horizon) </w:t>
      </w:r>
      <w:r w:rsidRPr="00C14C44">
        <w:rPr>
          <w:rFonts w:ascii="조선신명조" w:eastAsia="조선신명조" w:hAnsi="맑은 고딕" w:cs="맑은 고딕" w:hint="eastAsia"/>
          <w:color w:val="000000"/>
          <w:sz w:val="18"/>
          <w:szCs w:val="18"/>
          <w:lang w:eastAsia="ko-KR"/>
        </w:rPr>
        <w:t>구간에서는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오히려</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시점</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의존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정보를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손실시키는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요인으로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작용한다</w:t>
      </w:r>
      <w:r w:rsidRPr="00C14C44">
        <w:rPr>
          <w:rFonts w:ascii="조선신명조" w:eastAsia="조선신명조" w:hAnsi="맑은 고딕" w:cs="맑은 고딕"/>
          <w:color w:val="000000"/>
          <w:sz w:val="18"/>
          <w:szCs w:val="18"/>
          <w:lang w:eastAsia="ko-KR"/>
        </w:rPr>
        <w:t>.</w:t>
      </w:r>
    </w:p>
    <w:p w14:paraId="68F53D0F" w14:textId="02BA96CD" w:rsidR="00C14C44" w:rsidRPr="00C14C44" w:rsidRDefault="00C14C44" w:rsidP="00C14C44">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proofErr w:type="spellStart"/>
      <w:r w:rsidRPr="00C14C44">
        <w:rPr>
          <w:rFonts w:ascii="조선신명조" w:eastAsia="조선신명조" w:hAnsi="맑은 고딕" w:cs="맑은 고딕" w:hint="eastAsia"/>
          <w:color w:val="000000"/>
          <w:sz w:val="18"/>
          <w:szCs w:val="18"/>
          <w:lang w:eastAsia="ko-KR"/>
        </w:rPr>
        <w:t>초장기</w:t>
      </w:r>
      <w:proofErr w:type="spellEnd"/>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예측</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구간</w:t>
      </w:r>
      <w:r w:rsidRPr="00C14C44">
        <w:rPr>
          <w:rFonts w:ascii="조선신명조" w:eastAsia="조선신명조" w:hAnsi="맑은 고딕" w:cs="맑은 고딕"/>
          <w:color w:val="000000"/>
          <w:sz w:val="18"/>
          <w:szCs w:val="18"/>
          <w:lang w:eastAsia="ko-KR"/>
        </w:rPr>
        <w:t>(lookback 90</w:t>
      </w:r>
      <w:r w:rsidRPr="00C14C44">
        <w:rPr>
          <w:rFonts w:ascii="조선신명조" w:eastAsia="조선신명조" w:hAnsi="맑은 고딕" w:cs="맑은 고딕" w:hint="eastAsia"/>
          <w:color w:val="000000"/>
          <w:sz w:val="18"/>
          <w:szCs w:val="18"/>
          <w:lang w:eastAsia="ko-KR"/>
        </w:rPr>
        <w:t>일</w:t>
      </w:r>
      <w:r w:rsidRPr="00C14C44">
        <w:rPr>
          <w:rFonts w:ascii="조선신명조" w:eastAsia="조선신명조" w:hAnsi="맑은 고딕" w:cs="맑은 고딕"/>
          <w:color w:val="000000"/>
          <w:sz w:val="18"/>
          <w:szCs w:val="18"/>
          <w:lang w:eastAsia="ko-KR"/>
        </w:rPr>
        <w:t>)</w:t>
      </w:r>
      <w:r w:rsidRPr="00C14C44">
        <w:rPr>
          <w:rFonts w:ascii="조선신명조" w:eastAsia="조선신명조" w:hAnsi="맑은 고딕" w:cs="맑은 고딕" w:hint="eastAsia"/>
          <w:color w:val="000000"/>
          <w:sz w:val="18"/>
          <w:szCs w:val="18"/>
          <w:lang w:eastAsia="ko-KR"/>
        </w:rPr>
        <w:t>에서는</w:t>
      </w:r>
      <w:r w:rsidRPr="00C14C44">
        <w:rPr>
          <w:rFonts w:ascii="조선신명조" w:eastAsia="조선신명조" w:hAnsi="맑은 고딕" w:cs="맑은 고딕"/>
          <w:color w:val="000000"/>
          <w:sz w:val="18"/>
          <w:szCs w:val="18"/>
          <w:lang w:eastAsia="ko-KR"/>
        </w:rPr>
        <w:t xml:space="preserve"> LSTM </w:t>
      </w:r>
      <w:r w:rsidRPr="00C14C44">
        <w:rPr>
          <w:rFonts w:ascii="조선신명조" w:eastAsia="조선신명조" w:hAnsi="맑은 고딕" w:cs="맑은 고딕" w:hint="eastAsia"/>
          <w:color w:val="000000"/>
          <w:sz w:val="18"/>
          <w:szCs w:val="18"/>
          <w:lang w:eastAsia="ko-KR"/>
        </w:rPr>
        <w:t>계열이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절대적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우위를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보이며</w:t>
      </w:r>
      <w:r w:rsidRPr="00C14C44">
        <w:rPr>
          <w:rFonts w:ascii="조선신명조" w:eastAsia="조선신명조" w:hAnsi="맑은 고딕" w:cs="맑은 고딕"/>
          <w:color w:val="000000"/>
          <w:sz w:val="18"/>
          <w:szCs w:val="18"/>
          <w:lang w:eastAsia="ko-KR"/>
        </w:rPr>
        <w:t>, LSTM(Macro + Event)</w:t>
      </w:r>
      <w:r w:rsidRPr="00C14C44">
        <w:rPr>
          <w:rFonts w:ascii="조선신명조" w:eastAsia="조선신명조" w:hAnsi="맑은 고딕" w:cs="맑은 고딕" w:hint="eastAsia"/>
          <w:color w:val="000000"/>
          <w:sz w:val="18"/>
          <w:szCs w:val="18"/>
          <w:lang w:eastAsia="ko-KR"/>
        </w:rPr>
        <w:t>와</w:t>
      </w:r>
      <w:r w:rsidRPr="00C14C44">
        <w:rPr>
          <w:rFonts w:ascii="조선신명조" w:eastAsia="조선신명조" w:hAnsi="맑은 고딕" w:cs="맑은 고딕"/>
          <w:color w:val="000000"/>
          <w:sz w:val="18"/>
          <w:szCs w:val="18"/>
          <w:lang w:eastAsia="ko-KR"/>
        </w:rPr>
        <w:t xml:space="preserve"> LSTM(Macro + Event + Sentiment(All))</w:t>
      </w:r>
      <w:r w:rsidRPr="00C14C44">
        <w:rPr>
          <w:rFonts w:ascii="조선신명조" w:eastAsia="조선신명조" w:hAnsi="맑은 고딕" w:cs="맑은 고딕" w:hint="eastAsia"/>
          <w:color w:val="000000"/>
          <w:sz w:val="18"/>
          <w:szCs w:val="18"/>
          <w:lang w:eastAsia="ko-KR"/>
        </w:rPr>
        <w:t>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공동</w:t>
      </w:r>
      <w:r w:rsidRPr="00C14C44">
        <w:rPr>
          <w:rFonts w:ascii="조선신명조" w:eastAsia="조선신명조" w:hAnsi="맑은 고딕" w:cs="맑은 고딕"/>
          <w:color w:val="000000"/>
          <w:sz w:val="18"/>
          <w:szCs w:val="18"/>
          <w:lang w:eastAsia="ko-KR"/>
        </w:rPr>
        <w:t xml:space="preserve"> 1</w:t>
      </w:r>
      <w:r w:rsidRPr="00C14C44">
        <w:rPr>
          <w:rFonts w:ascii="조선신명조" w:eastAsia="조선신명조" w:hAnsi="맑은 고딕" w:cs="맑은 고딕" w:hint="eastAsia"/>
          <w:color w:val="000000"/>
          <w:sz w:val="18"/>
          <w:szCs w:val="18"/>
          <w:lang w:eastAsia="ko-KR"/>
        </w:rPr>
        <w:t>위로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나타났다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결과는</w:t>
      </w:r>
      <w:r w:rsidRPr="00C14C44">
        <w:rPr>
          <w:rFonts w:ascii="조선신명조" w:eastAsia="조선신명조" w:hAnsi="맑은 고딕" w:cs="맑은 고딕"/>
          <w:color w:val="000000"/>
          <w:sz w:val="18"/>
          <w:szCs w:val="18"/>
          <w:lang w:eastAsia="ko-KR"/>
        </w:rPr>
        <w:t xml:space="preserve"> 90</w:t>
      </w:r>
      <w:r w:rsidRPr="00C14C44">
        <w:rPr>
          <w:rFonts w:ascii="조선신명조" w:eastAsia="조선신명조" w:hAnsi="맑은 고딕" w:cs="맑은 고딕" w:hint="eastAsia"/>
          <w:color w:val="000000"/>
          <w:sz w:val="18"/>
          <w:szCs w:val="18"/>
          <w:lang w:eastAsia="ko-KR"/>
        </w:rPr>
        <w:t>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수준의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예측</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창에서는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감성</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신호보다</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거시</w:t>
      </w:r>
      <w:r w:rsidR="0057111F">
        <w:rPr>
          <w:rFonts w:ascii="조선신명조" w:eastAsia="조선신명조" w:hAnsi="맑은 고딕" w:cs="맑은 고딕" w:hint="eastAsia"/>
          <w:color w:val="000000"/>
          <w:sz w:val="18"/>
          <w:szCs w:val="18"/>
          <w:lang w:eastAsia="ko-KR"/>
        </w:rPr>
        <w:t xml:space="preserve"> 및 </w:t>
      </w:r>
      <w:r w:rsidRPr="00C14C44">
        <w:rPr>
          <w:rFonts w:ascii="조선신명조" w:eastAsia="조선신명조" w:hAnsi="맑은 고딕" w:cs="맑은 고딕" w:hint="eastAsia"/>
          <w:color w:val="000000"/>
          <w:sz w:val="18"/>
          <w:szCs w:val="18"/>
          <w:lang w:eastAsia="ko-KR"/>
        </w:rPr>
        <w:t>금융</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변수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및</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사건</w:t>
      </w:r>
      <w:r w:rsidRPr="00C14C44">
        <w:rPr>
          <w:rFonts w:ascii="조선신명조" w:eastAsia="조선신명조" w:hAnsi="맑은 고딕" w:cs="맑은 고딕"/>
          <w:color w:val="000000"/>
          <w:sz w:val="18"/>
          <w:szCs w:val="18"/>
          <w:lang w:eastAsia="ko-KR"/>
        </w:rPr>
        <w:t>(Event)</w:t>
      </w:r>
      <w:r w:rsidRPr="00C14C44">
        <w:rPr>
          <w:rFonts w:ascii="조선신명조" w:eastAsia="조선신명조" w:hAnsi="맑은 고딕" w:cs="맑은 고딕" w:hint="eastAsia"/>
          <w:color w:val="000000"/>
          <w:sz w:val="18"/>
          <w:szCs w:val="18"/>
          <w:lang w:eastAsia="ko-KR"/>
        </w:rPr>
        <w:t>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누적적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효과가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주도적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요인으로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작용함을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시각적으로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입증한다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p>
    <w:p w14:paraId="286EDD50" w14:textId="19648616" w:rsidR="00C14C44" w:rsidRDefault="00C14C44" w:rsidP="00C14C44">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r w:rsidRPr="00C14C44">
        <w:rPr>
          <w:rFonts w:ascii="조선신명조" w:eastAsia="조선신명조" w:hAnsi="맑은 고딕" w:cs="맑은 고딕" w:hint="eastAsia"/>
          <w:color w:val="000000"/>
          <w:sz w:val="18"/>
          <w:szCs w:val="18"/>
          <w:lang w:eastAsia="ko-KR"/>
        </w:rPr>
        <w:t>특히</w:t>
      </w:r>
      <w:r w:rsidRPr="00C14C44">
        <w:rPr>
          <w:rFonts w:ascii="조선신명조" w:eastAsia="조선신명조" w:hAnsi="맑은 고딕" w:cs="맑은 고딕"/>
          <w:color w:val="000000"/>
          <w:sz w:val="18"/>
          <w:szCs w:val="18"/>
          <w:lang w:eastAsia="ko-KR"/>
        </w:rPr>
        <w:t xml:space="preserve"> LSTM(Macro + Event)</w:t>
      </w:r>
      <w:r w:rsidRPr="00C14C44">
        <w:rPr>
          <w:rFonts w:ascii="조선신명조" w:eastAsia="조선신명조" w:hAnsi="맑은 고딕" w:cs="맑은 고딕" w:hint="eastAsia"/>
          <w:color w:val="000000"/>
          <w:sz w:val="18"/>
          <w:szCs w:val="18"/>
          <w:lang w:eastAsia="ko-KR"/>
        </w:rPr>
        <w:t>은</w:t>
      </w:r>
      <w:r w:rsidRPr="00C14C44">
        <w:rPr>
          <w:rFonts w:ascii="조선신명조" w:eastAsia="조선신명조" w:hAnsi="맑은 고딕" w:cs="맑은 고딕"/>
          <w:color w:val="000000"/>
          <w:sz w:val="18"/>
          <w:szCs w:val="18"/>
          <w:lang w:eastAsia="ko-KR"/>
        </w:rPr>
        <w:t xml:space="preserve"> </w:t>
      </w:r>
      <w:proofErr w:type="spellStart"/>
      <w:r w:rsidR="0057111F">
        <w:rPr>
          <w:rFonts w:ascii="조선신명조" w:eastAsia="조선신명조" w:hAnsi="맑은 고딕" w:cs="맑은 고딕" w:hint="eastAsia"/>
          <w:color w:val="000000"/>
          <w:sz w:val="18"/>
          <w:szCs w:val="18"/>
          <w:lang w:eastAsia="ko-KR"/>
        </w:rPr>
        <w:t>MedAE</w:t>
      </w:r>
      <w:proofErr w:type="spellEnd"/>
      <w:r w:rsidR="0057111F">
        <w:rPr>
          <w:rFonts w:ascii="조선신명조" w:eastAsia="조선신명조" w:hAnsi="맑은 고딕" w:cs="맑은 고딕" w:hint="eastAsia"/>
          <w:color w:val="000000"/>
          <w:sz w:val="18"/>
          <w:szCs w:val="18"/>
          <w:lang w:eastAsia="ko-KR"/>
        </w:rPr>
        <w:t xml:space="preserve">, </w:t>
      </w:r>
      <w:proofErr w:type="spellStart"/>
      <w:r w:rsidR="0057111F">
        <w:rPr>
          <w:rFonts w:ascii="조선신명조" w:eastAsia="조선신명조" w:hAnsi="맑은 고딕" w:cs="맑은 고딕" w:hint="eastAsia"/>
          <w:color w:val="000000"/>
          <w:sz w:val="18"/>
          <w:szCs w:val="18"/>
          <w:lang w:eastAsia="ko-KR"/>
        </w:rPr>
        <w:t>MedAPE</w:t>
      </w:r>
      <w:proofErr w:type="spellEnd"/>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지표에서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최고</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성능을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보였으며</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color w:val="000000"/>
          <w:sz w:val="18"/>
          <w:szCs w:val="18"/>
          <w:lang w:eastAsia="ko-KR"/>
        </w:rPr>
        <w:t>LSTM(Macro + Event + Sentiment(All))</w:t>
      </w:r>
      <w:r w:rsidRPr="00C14C44">
        <w:rPr>
          <w:rFonts w:ascii="조선신명조" w:eastAsia="조선신명조" w:hAnsi="맑은 고딕" w:cs="맑은 고딕" w:hint="eastAsia"/>
          <w:color w:val="000000"/>
          <w:sz w:val="18"/>
          <w:szCs w:val="18"/>
          <w:lang w:eastAsia="ko-KR"/>
        </w:rPr>
        <w:t>은</w:t>
      </w:r>
      <w:r w:rsidRPr="00C14C44">
        <w:rPr>
          <w:rFonts w:ascii="조선신명조" w:eastAsia="조선신명조" w:hAnsi="맑은 고딕" w:cs="맑은 고딕"/>
          <w:color w:val="000000"/>
          <w:sz w:val="18"/>
          <w:szCs w:val="18"/>
          <w:lang w:eastAsia="ko-KR"/>
        </w:rPr>
        <w:t xml:space="preserve"> </w:t>
      </w:r>
      <w:r w:rsidR="0057111F">
        <w:rPr>
          <w:rFonts w:ascii="조선신명조" w:eastAsia="조선신명조" w:hAnsi="맑은 고딕" w:cs="맑은 고딕" w:hint="eastAsia"/>
          <w:color w:val="000000"/>
          <w:sz w:val="18"/>
          <w:szCs w:val="18"/>
          <w:lang w:eastAsia="ko-KR"/>
        </w:rPr>
        <w:t>RMSE</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및</w:t>
      </w:r>
      <w:r w:rsidRPr="00C14C44">
        <w:rPr>
          <w:rFonts w:ascii="조선신명조" w:eastAsia="조선신명조" w:hAnsi="맑은 고딕" w:cs="맑은 고딕"/>
          <w:color w:val="000000"/>
          <w:sz w:val="18"/>
          <w:szCs w:val="18"/>
          <w:lang w:eastAsia="ko-KR"/>
        </w:rPr>
        <w:t xml:space="preserve"> </w:t>
      </w:r>
      <w:r w:rsidR="0057111F">
        <w:rPr>
          <w:rFonts w:ascii="조선신명조" w:eastAsia="조선신명조" w:hAnsi="맑은 고딕" w:cs="맑은 고딕" w:hint="eastAsia"/>
          <w:color w:val="000000"/>
          <w:sz w:val="18"/>
          <w:szCs w:val="18"/>
          <w:lang w:eastAsia="ko-KR"/>
        </w:rPr>
        <w:t>MSPE</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지표에서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우위를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보였다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감성</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신호가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구간에서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추가적인</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설명력보다는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예측</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분포의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안정화</w:t>
      </w:r>
      <w:r w:rsidRPr="00C14C44">
        <w:rPr>
          <w:rFonts w:ascii="조선신명조" w:eastAsia="조선신명조" w:hAnsi="맑은 고딕" w:cs="맑은 고딕"/>
          <w:color w:val="000000"/>
          <w:sz w:val="18"/>
          <w:szCs w:val="18"/>
          <w:lang w:eastAsia="ko-KR"/>
        </w:rPr>
        <w:t>(stabilization)</w:t>
      </w:r>
      <w:r w:rsidRPr="00C14C44">
        <w:rPr>
          <w:rFonts w:ascii="조선신명조" w:eastAsia="조선신명조" w:hAnsi="맑은 고딕" w:cs="맑은 고딕" w:hint="eastAsia"/>
          <w:color w:val="000000"/>
          <w:sz w:val="18"/>
          <w:szCs w:val="18"/>
          <w:lang w:eastAsia="ko-KR"/>
        </w:rPr>
        <w:t>에</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기여하는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보조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변수로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작용함을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시사한다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한편</w:t>
      </w:r>
      <w:r w:rsidRPr="00C14C44">
        <w:rPr>
          <w:rFonts w:ascii="조선신명조" w:eastAsia="조선신명조" w:hAnsi="맑은 고딕" w:cs="맑은 고딕"/>
          <w:color w:val="000000"/>
          <w:sz w:val="18"/>
          <w:szCs w:val="18"/>
          <w:lang w:eastAsia="ko-KR"/>
        </w:rPr>
        <w:t>, CNN-GRU(Macro + Event + Sentiment(Direct))</w:t>
      </w:r>
      <w:r w:rsidRPr="00C14C44">
        <w:rPr>
          <w:rFonts w:ascii="조선신명조" w:eastAsia="조선신명조" w:hAnsi="맑은 고딕" w:cs="맑은 고딕" w:hint="eastAsia"/>
          <w:color w:val="000000"/>
          <w:sz w:val="18"/>
          <w:szCs w:val="18"/>
          <w:lang w:eastAsia="ko-KR"/>
        </w:rPr>
        <w:t>와</w:t>
      </w:r>
      <w:r w:rsidRPr="00C14C44">
        <w:rPr>
          <w:rFonts w:ascii="조선신명조" w:eastAsia="조선신명조" w:hAnsi="맑은 고딕" w:cs="맑은 고딕"/>
          <w:color w:val="000000"/>
          <w:sz w:val="18"/>
          <w:szCs w:val="18"/>
          <w:lang w:eastAsia="ko-KR"/>
        </w:rPr>
        <w:t xml:space="preserve"> CNN-GRU(Macro Only) </w:t>
      </w:r>
      <w:r w:rsidRPr="00C14C44">
        <w:rPr>
          <w:rFonts w:ascii="조선신명조" w:eastAsia="조선신명조" w:hAnsi="맑은 고딕" w:cs="맑은 고딕" w:hint="eastAsia"/>
          <w:color w:val="000000"/>
          <w:sz w:val="18"/>
          <w:szCs w:val="18"/>
          <w:lang w:eastAsia="ko-KR"/>
        </w:rPr>
        <w:t>조합은</w:t>
      </w:r>
      <w:r w:rsidRPr="00C14C44">
        <w:rPr>
          <w:rFonts w:ascii="조선신명조" w:eastAsia="조선신명조" w:hAnsi="맑은 고딕" w:cs="맑은 고딕"/>
          <w:color w:val="000000"/>
          <w:sz w:val="18"/>
          <w:szCs w:val="18"/>
          <w:lang w:eastAsia="ko-KR"/>
        </w:rPr>
        <w:t xml:space="preserve"> radar chart</w:t>
      </w:r>
      <w:r w:rsidRPr="00C14C44">
        <w:rPr>
          <w:rFonts w:ascii="조선신명조" w:eastAsia="조선신명조" w:hAnsi="맑은 고딕" w:cs="맑은 고딕" w:hint="eastAsia"/>
          <w:color w:val="000000"/>
          <w:sz w:val="18"/>
          <w:szCs w:val="18"/>
          <w:lang w:eastAsia="ko-KR"/>
        </w:rPr>
        <w:t>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중심부에</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위치하며</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단기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구간에서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관찰되던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하이브리드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구조의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우월성이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장기에서는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완전히</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소멸되는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경향을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보였다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이는</w:t>
      </w:r>
      <w:r w:rsidRPr="00C14C44">
        <w:rPr>
          <w:rFonts w:ascii="조선신명조" w:eastAsia="조선신명조" w:hAnsi="맑은 고딕" w:cs="맑은 고딕"/>
          <w:color w:val="000000"/>
          <w:sz w:val="18"/>
          <w:szCs w:val="18"/>
          <w:lang w:eastAsia="ko-KR"/>
        </w:rPr>
        <w:t xml:space="preserve"> </w:t>
      </w:r>
      <w:proofErr w:type="spellStart"/>
      <w:r w:rsidRPr="00C14C44">
        <w:rPr>
          <w:rFonts w:ascii="조선신명조" w:eastAsia="조선신명조" w:hAnsi="맑은 고딕" w:cs="맑은 고딕" w:hint="eastAsia"/>
          <w:color w:val="000000"/>
          <w:sz w:val="18"/>
          <w:szCs w:val="18"/>
          <w:lang w:eastAsia="ko-KR"/>
        </w:rPr>
        <w:t>합성곱</w:t>
      </w:r>
      <w:proofErr w:type="spellEnd"/>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기반의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단기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패턴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인코딩이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메모리</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보존과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충돌할</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있으며</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예측에서는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오히려</w:t>
      </w:r>
      <w:r w:rsidRPr="00C14C44">
        <w:rPr>
          <w:rFonts w:ascii="조선신명조" w:eastAsia="조선신명조" w:hAnsi="맑은 고딕" w:cs="맑은 고딕"/>
          <w:color w:val="000000"/>
          <w:sz w:val="18"/>
          <w:szCs w:val="18"/>
          <w:lang w:eastAsia="ko-KR"/>
        </w:rPr>
        <w:t xml:space="preserve"> LSTM</w:t>
      </w:r>
      <w:r w:rsidRPr="00C14C44">
        <w:rPr>
          <w:rFonts w:ascii="조선신명조" w:eastAsia="조선신명조" w:hAnsi="맑은 고딕" w:cs="맑은 고딕" w:hint="eastAsia"/>
          <w:color w:val="000000"/>
          <w:sz w:val="18"/>
          <w:szCs w:val="18"/>
          <w:lang w:eastAsia="ko-KR"/>
        </w:rPr>
        <w:t>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순차적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게이트</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메커니즘이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안정적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추세를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학습하는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효과적임을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뒷받침한다</w:t>
      </w:r>
      <w:r w:rsidRPr="00C14C44">
        <w:rPr>
          <w:rFonts w:ascii="조선신명조" w:eastAsia="조선신명조" w:hAnsi="맑은 고딕" w:cs="맑은 고딕"/>
          <w:color w:val="000000"/>
          <w:sz w:val="18"/>
          <w:szCs w:val="18"/>
          <w:lang w:eastAsia="ko-KR"/>
        </w:rPr>
        <w:t>.</w:t>
      </w:r>
      <w:r w:rsidR="0057111F">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이는</w:t>
      </w:r>
      <w:r w:rsidRPr="00C14C44">
        <w:rPr>
          <w:rFonts w:ascii="조선신명조" w:eastAsia="조선신명조" w:hAnsi="맑은 고딕" w:cs="맑은 고딕"/>
          <w:color w:val="000000"/>
          <w:sz w:val="18"/>
          <w:szCs w:val="18"/>
          <w:lang w:eastAsia="ko-KR"/>
        </w:rPr>
        <w:t xml:space="preserve"> lookback</w:t>
      </w:r>
      <w:r w:rsidRPr="00C14C44">
        <w:rPr>
          <w:rFonts w:ascii="조선신명조" w:eastAsia="조선신명조" w:hAnsi="맑은 고딕" w:cs="맑은 고딕" w:hint="eastAsia"/>
          <w:color w:val="000000"/>
          <w:sz w:val="18"/>
          <w:szCs w:val="18"/>
          <w:lang w:eastAsia="ko-KR"/>
        </w:rPr>
        <w:t>이</w:t>
      </w:r>
      <w:r w:rsidRPr="00C14C44">
        <w:rPr>
          <w:rFonts w:ascii="조선신명조" w:eastAsia="조선신명조" w:hAnsi="맑은 고딕" w:cs="맑은 고딕"/>
          <w:color w:val="000000"/>
          <w:sz w:val="18"/>
          <w:szCs w:val="18"/>
          <w:lang w:eastAsia="ko-KR"/>
        </w:rPr>
        <w:t xml:space="preserve"> 90</w:t>
      </w:r>
      <w:r w:rsidRPr="00C14C44">
        <w:rPr>
          <w:rFonts w:ascii="조선신명조" w:eastAsia="조선신명조" w:hAnsi="맑은 고딕" w:cs="맑은 고딕" w:hint="eastAsia"/>
          <w:color w:val="000000"/>
          <w:sz w:val="18"/>
          <w:szCs w:val="18"/>
          <w:lang w:eastAsia="ko-KR"/>
        </w:rPr>
        <w:t>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이상으로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확장될수록</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감성</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정보의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단기적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영향력이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약화되고</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사건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기반의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누적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충격이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예측</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정확도의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주된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결정</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요인으로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이동함을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명확히</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보여준다</w:t>
      </w:r>
      <w:r w:rsidRPr="00C14C44">
        <w:rPr>
          <w:rFonts w:ascii="조선신명조" w:eastAsia="조선신명조" w:hAnsi="맑은 고딕" w:cs="맑은 고딕"/>
          <w:color w:val="000000"/>
          <w:sz w:val="18"/>
          <w:szCs w:val="18"/>
          <w:lang w:eastAsia="ko-KR"/>
        </w:rPr>
        <w:t>.</w:t>
      </w:r>
    </w:p>
    <w:p w14:paraId="3E3E8130" w14:textId="1A1D563C" w:rsidR="00C14C44" w:rsidRPr="00C14C44" w:rsidRDefault="00C14C44" w:rsidP="00C14C44">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r w:rsidRPr="00C14C44">
        <w:rPr>
          <w:rFonts w:ascii="조선신명조" w:eastAsia="조선신명조" w:hAnsi="맑은 고딕" w:cs="맑은 고딕"/>
          <w:color w:val="000000"/>
          <w:sz w:val="18"/>
          <w:szCs w:val="18"/>
          <w:lang w:eastAsia="ko-KR"/>
        </w:rPr>
        <w:t xml:space="preserve">Radar chart </w:t>
      </w:r>
      <w:r w:rsidRPr="00C14C44">
        <w:rPr>
          <w:rFonts w:ascii="조선신명조" w:eastAsia="조선신명조" w:hAnsi="맑은 고딕" w:cs="맑은 고딕" w:hint="eastAsia"/>
          <w:color w:val="000000"/>
          <w:sz w:val="18"/>
          <w:szCs w:val="18"/>
          <w:lang w:eastAsia="ko-KR"/>
        </w:rPr>
        <w:t>결과를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종합하면</w:t>
      </w:r>
      <w:r w:rsidRPr="00C14C44">
        <w:rPr>
          <w:rFonts w:ascii="조선신명조" w:eastAsia="조선신명조" w:hAnsi="맑은 고딕" w:cs="맑은 고딕"/>
          <w:color w:val="000000"/>
          <w:sz w:val="18"/>
          <w:szCs w:val="18"/>
          <w:lang w:eastAsia="ko-KR"/>
        </w:rPr>
        <w:t>,</w:t>
      </w:r>
      <w:r w:rsidR="008067AD">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중기</w:t>
      </w:r>
      <w:r w:rsidRPr="00C14C44">
        <w:rPr>
          <w:rFonts w:ascii="조선신명조" w:eastAsia="조선신명조" w:hAnsi="맑은 고딕" w:cs="맑은 고딕"/>
          <w:color w:val="000000"/>
          <w:sz w:val="18"/>
          <w:szCs w:val="18"/>
          <w:lang w:eastAsia="ko-KR"/>
        </w:rPr>
        <w:t>(20~30</w:t>
      </w:r>
      <w:r w:rsidRPr="00C14C44">
        <w:rPr>
          <w:rFonts w:ascii="조선신명조" w:eastAsia="조선신명조" w:hAnsi="맑은 고딕" w:cs="맑은 고딕" w:hint="eastAsia"/>
          <w:color w:val="000000"/>
          <w:sz w:val="18"/>
          <w:szCs w:val="18"/>
          <w:lang w:eastAsia="ko-KR"/>
        </w:rPr>
        <w:t>일</w:t>
      </w:r>
      <w:r w:rsidRPr="00C14C44">
        <w:rPr>
          <w:rFonts w:ascii="조선신명조" w:eastAsia="조선신명조" w:hAnsi="맑은 고딕" w:cs="맑은 고딕"/>
          <w:color w:val="000000"/>
          <w:sz w:val="18"/>
          <w:szCs w:val="18"/>
          <w:lang w:eastAsia="ko-KR"/>
        </w:rPr>
        <w:t>)</w:t>
      </w:r>
      <w:r w:rsidRPr="00C14C44">
        <w:rPr>
          <w:rFonts w:ascii="조선신명조" w:eastAsia="조선신명조" w:hAnsi="맑은 고딕" w:cs="맑은 고딕" w:hint="eastAsia"/>
          <w:color w:val="000000"/>
          <w:sz w:val="18"/>
          <w:szCs w:val="18"/>
          <w:lang w:eastAsia="ko-KR"/>
        </w:rPr>
        <w:t>까지는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이벤트–감성</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복합</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신호가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우수했으나</w:t>
      </w:r>
      <w:r w:rsidRPr="00C14C44">
        <w:rPr>
          <w:rFonts w:ascii="조선신명조" w:eastAsia="조선신명조" w:hAnsi="맑은 고딕" w:cs="맑은 고딕"/>
          <w:color w:val="000000"/>
          <w:sz w:val="18"/>
          <w:szCs w:val="18"/>
          <w:lang w:eastAsia="ko-KR"/>
        </w:rPr>
        <w:t>,</w:t>
      </w:r>
      <w:r w:rsidR="008067AD">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(60~90</w:t>
      </w:r>
      <w:r w:rsidRPr="00C14C44">
        <w:rPr>
          <w:rFonts w:ascii="조선신명조" w:eastAsia="조선신명조" w:hAnsi="맑은 고딕" w:cs="맑은 고딕" w:hint="eastAsia"/>
          <w:color w:val="000000"/>
          <w:sz w:val="18"/>
          <w:szCs w:val="18"/>
          <w:lang w:eastAsia="ko-KR"/>
        </w:rPr>
        <w:t>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구간에서는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순수</w:t>
      </w:r>
      <w:r w:rsidRPr="00C14C44">
        <w:rPr>
          <w:rFonts w:ascii="조선신명조" w:eastAsia="조선신명조" w:hAnsi="맑은 고딕" w:cs="맑은 고딕"/>
          <w:color w:val="000000"/>
          <w:sz w:val="18"/>
          <w:szCs w:val="18"/>
          <w:lang w:eastAsia="ko-KR"/>
        </w:rPr>
        <w:t xml:space="preserve"> LSTM </w:t>
      </w:r>
      <w:r w:rsidRPr="00C14C44">
        <w:rPr>
          <w:rFonts w:ascii="조선신명조" w:eastAsia="조선신명조" w:hAnsi="맑은 고딕" w:cs="맑은 고딕" w:hint="eastAsia"/>
          <w:color w:val="000000"/>
          <w:sz w:val="18"/>
          <w:szCs w:val="18"/>
          <w:lang w:eastAsia="ko-KR"/>
        </w:rPr>
        <w:t>기반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구조가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우세로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전환되었다</w:t>
      </w:r>
      <w:r w:rsidRPr="00C14C44">
        <w:rPr>
          <w:rFonts w:ascii="조선신명조" w:eastAsia="조선신명조" w:hAnsi="맑은 고딕" w:cs="맑은 고딕"/>
          <w:color w:val="000000"/>
          <w:sz w:val="18"/>
          <w:szCs w:val="18"/>
          <w:lang w:eastAsia="ko-KR"/>
        </w:rPr>
        <w:t>.</w:t>
      </w:r>
      <w:r w:rsidR="008067AD">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즉</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시간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창구가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길어질수록</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예측</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모델의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최적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구조가</w:t>
      </w:r>
      <w:r w:rsidRPr="00C14C44">
        <w:rPr>
          <w:rFonts w:ascii="조선신명조" w:eastAsia="조선신명조" w:hAnsi="맑은 고딕" w:cs="맑은 고딕"/>
          <w:color w:val="000000"/>
          <w:sz w:val="18"/>
          <w:szCs w:val="18"/>
          <w:lang w:eastAsia="ko-KR"/>
        </w:rPr>
        <w:t xml:space="preserve"> CNN </w:t>
      </w:r>
      <w:r w:rsidRPr="00C14C44">
        <w:rPr>
          <w:rFonts w:ascii="조선신명조" w:eastAsia="조선신명조" w:hAnsi="맑은 고딕" w:cs="맑은 고딕" w:hint="eastAsia"/>
          <w:color w:val="000000"/>
          <w:sz w:val="18"/>
          <w:szCs w:val="18"/>
          <w:lang w:eastAsia="ko-KR"/>
        </w:rPr>
        <w:t>기반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하이브리드에서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순수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순환형으로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이동하는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구조적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전이</w:t>
      </w:r>
      <w:r w:rsidRPr="00C14C44">
        <w:rPr>
          <w:rFonts w:ascii="조선신명조" w:eastAsia="조선신명조" w:hAnsi="맑은 고딕" w:cs="맑은 고딕"/>
          <w:color w:val="000000"/>
          <w:sz w:val="18"/>
          <w:szCs w:val="18"/>
          <w:lang w:eastAsia="ko-KR"/>
        </w:rPr>
        <w:t>(structural transition)</w:t>
      </w:r>
      <w:r w:rsidRPr="00C14C44">
        <w:rPr>
          <w:rFonts w:ascii="조선신명조" w:eastAsia="조선신명조" w:hAnsi="맑은 고딕" w:cs="맑은 고딕" w:hint="eastAsia"/>
          <w:color w:val="000000"/>
          <w:sz w:val="18"/>
          <w:szCs w:val="18"/>
          <w:lang w:eastAsia="ko-KR"/>
        </w:rPr>
        <w:t>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관찰된다</w:t>
      </w:r>
      <w:r w:rsidRPr="00C14C44">
        <w:rPr>
          <w:rFonts w:ascii="조선신명조" w:eastAsia="조선신명조" w:hAnsi="맑은 고딕" w:cs="맑은 고딕"/>
          <w:color w:val="000000"/>
          <w:sz w:val="18"/>
          <w:szCs w:val="18"/>
          <w:lang w:eastAsia="ko-KR"/>
        </w:rPr>
        <w:t>.</w:t>
      </w:r>
      <w:r w:rsidR="008067AD">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이러한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변화는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단기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급등락</w:t>
      </w:r>
      <w:r w:rsidRPr="00C14C44">
        <w:rPr>
          <w:rFonts w:ascii="조선신명조" w:eastAsia="조선신명조" w:hAnsi="맑은 고딕" w:cs="맑은 고딕"/>
          <w:color w:val="000000"/>
          <w:sz w:val="18"/>
          <w:szCs w:val="18"/>
          <w:lang w:eastAsia="ko-KR"/>
        </w:rPr>
        <w:t>(high-frequency shock)</w:t>
      </w:r>
      <w:r w:rsidRPr="00C14C44">
        <w:rPr>
          <w:rFonts w:ascii="조선신명조" w:eastAsia="조선신명조" w:hAnsi="맑은 고딕" w:cs="맑은 고딕" w:hint="eastAsia"/>
          <w:color w:val="000000"/>
          <w:sz w:val="18"/>
          <w:szCs w:val="18"/>
          <w:lang w:eastAsia="ko-KR"/>
        </w:rPr>
        <w:t>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설명하던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감성</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중심</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신호가</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구간에서는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점차</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소멸하고</w:t>
      </w:r>
      <w:r w:rsidRPr="00C14C44">
        <w:rPr>
          <w:rFonts w:ascii="조선신명조" w:eastAsia="조선신명조" w:hAnsi="맑은 고딕" w:cs="맑은 고딕"/>
          <w:color w:val="000000"/>
          <w:sz w:val="18"/>
          <w:szCs w:val="18"/>
          <w:lang w:eastAsia="ko-KR"/>
        </w:rPr>
        <w:t>,</w:t>
      </w:r>
      <w:r w:rsidR="008067AD">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대신</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거시경제</w:t>
      </w:r>
      <w:r w:rsidR="008067AD">
        <w:rPr>
          <w:rFonts w:ascii="조선신명조" w:eastAsia="조선신명조" w:hAnsi="맑은 고딕" w:cs="맑은 고딕"/>
          <w:color w:val="000000"/>
          <w:sz w:val="18"/>
          <w:szCs w:val="18"/>
          <w:lang w:eastAsia="ko-KR"/>
        </w:rPr>
        <w:t>나</w:t>
      </w:r>
      <w:r w:rsidR="008067AD">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정책</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변수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및</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글로벌</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사건의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누적적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영향이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환율의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추세를</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지배함을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시사한다</w:t>
      </w:r>
      <w:r w:rsidRPr="00C14C44">
        <w:rPr>
          <w:rFonts w:ascii="조선신명조" w:eastAsia="조선신명조" w:hAnsi="맑은 고딕" w:cs="맑은 고딕"/>
          <w:color w:val="000000"/>
          <w:sz w:val="18"/>
          <w:szCs w:val="18"/>
          <w:lang w:eastAsia="ko-KR"/>
        </w:rPr>
        <w:t>.</w:t>
      </w:r>
      <w:r w:rsidR="008067AD">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따라서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감성</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정보는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구간에서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필수</w:t>
      </w:r>
      <w:r w:rsidRPr="00C14C44">
        <w:rPr>
          <w:rFonts w:ascii="조선신명조" w:eastAsia="조선신명조" w:hAnsi="맑은 고딕" w:cs="맑은 고딕"/>
          <w:color w:val="000000"/>
          <w:sz w:val="18"/>
          <w:szCs w:val="18"/>
          <w:lang w:eastAsia="ko-KR"/>
        </w:rPr>
        <w:t xml:space="preserve"> </w:t>
      </w:r>
      <w:proofErr w:type="spellStart"/>
      <w:r w:rsidRPr="00C14C44">
        <w:rPr>
          <w:rFonts w:ascii="조선신명조" w:eastAsia="조선신명조" w:hAnsi="맑은 고딕" w:cs="맑은 고딕" w:hint="eastAsia"/>
          <w:color w:val="000000"/>
          <w:sz w:val="18"/>
          <w:szCs w:val="18"/>
          <w:lang w:eastAsia="ko-KR"/>
        </w:rPr>
        <w:lastRenderedPageBreak/>
        <w:t>변수라기보다는</w:t>
      </w:r>
      <w:proofErr w:type="spellEnd"/>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예측</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안정성을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보조하는</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정성적</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요소로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기능하며</w:t>
      </w:r>
      <w:r w:rsidRPr="00C14C44">
        <w:rPr>
          <w:rFonts w:ascii="조선신명조" w:eastAsia="조선신명조" w:hAnsi="맑은 고딕" w:cs="맑은 고딕"/>
          <w:color w:val="000000"/>
          <w:sz w:val="18"/>
          <w:szCs w:val="18"/>
          <w:lang w:eastAsia="ko-KR"/>
        </w:rPr>
        <w:t>,</w:t>
      </w:r>
      <w:r w:rsidR="008067AD">
        <w:rPr>
          <w:rFonts w:ascii="조선신명조" w:eastAsia="조선신명조" w:hAnsi="맑은 고딕" w:cs="맑은 고딕" w:hint="eastAsia"/>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모델</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구조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측면에서는</w:t>
      </w:r>
      <w:r w:rsidRPr="00C14C44">
        <w:rPr>
          <w:rFonts w:ascii="조선신명조" w:eastAsia="조선신명조" w:hAnsi="맑은 고딕" w:cs="맑은 고딕"/>
          <w:color w:val="000000"/>
          <w:sz w:val="18"/>
          <w:szCs w:val="18"/>
          <w:lang w:eastAsia="ko-KR"/>
        </w:rPr>
        <w:t xml:space="preserve"> LSTM</w:t>
      </w:r>
      <w:r w:rsidRPr="00C14C44">
        <w:rPr>
          <w:rFonts w:ascii="조선신명조" w:eastAsia="조선신명조" w:hAnsi="맑은 고딕" w:cs="맑은 고딕" w:hint="eastAsia"/>
          <w:color w:val="000000"/>
          <w:sz w:val="18"/>
          <w:szCs w:val="18"/>
          <w:lang w:eastAsia="ko-KR"/>
        </w:rPr>
        <w:t>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메모리</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셀이</w:t>
      </w:r>
      <w:r w:rsidRPr="00C14C44">
        <w:rPr>
          <w:rFonts w:ascii="조선신명조" w:eastAsia="조선신명조" w:hAnsi="맑은 고딕" w:cs="맑은 고딕"/>
          <w:color w:val="000000"/>
          <w:sz w:val="18"/>
          <w:szCs w:val="18"/>
          <w:lang w:eastAsia="ko-KR"/>
        </w:rPr>
        <w:t xml:space="preserve"> CNN </w:t>
      </w:r>
      <w:r w:rsidRPr="00C14C44">
        <w:rPr>
          <w:rFonts w:ascii="조선신명조" w:eastAsia="조선신명조" w:hAnsi="맑은 고딕" w:cs="맑은 고딕" w:hint="eastAsia"/>
          <w:color w:val="000000"/>
          <w:sz w:val="18"/>
          <w:szCs w:val="18"/>
          <w:lang w:eastAsia="ko-KR"/>
        </w:rPr>
        <w:t>기반의</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국소</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추출보다</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효율적인</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장기</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패턴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학습을</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수행함이</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실증적으로</w:t>
      </w:r>
      <w:r w:rsidRPr="00C14C44">
        <w:rPr>
          <w:rFonts w:ascii="조선신명조" w:eastAsia="조선신명조" w:hAnsi="맑은 고딕" w:cs="맑은 고딕"/>
          <w:color w:val="000000"/>
          <w:sz w:val="18"/>
          <w:szCs w:val="18"/>
          <w:lang w:eastAsia="ko-KR"/>
        </w:rPr>
        <w:t xml:space="preserve"> </w:t>
      </w:r>
      <w:r w:rsidRPr="00C14C44">
        <w:rPr>
          <w:rFonts w:ascii="조선신명조" w:eastAsia="조선신명조" w:hAnsi="맑은 고딕" w:cs="맑은 고딕" w:hint="eastAsia"/>
          <w:color w:val="000000"/>
          <w:sz w:val="18"/>
          <w:szCs w:val="18"/>
          <w:lang w:eastAsia="ko-KR"/>
        </w:rPr>
        <w:t>확인되었다</w:t>
      </w:r>
      <w:r w:rsidRPr="00C14C44">
        <w:rPr>
          <w:rFonts w:ascii="조선신명조" w:eastAsia="조선신명조" w:hAnsi="맑은 고딕" w:cs="맑은 고딕"/>
          <w:color w:val="000000"/>
          <w:sz w:val="18"/>
          <w:szCs w:val="18"/>
          <w:lang w:eastAsia="ko-KR"/>
        </w:rPr>
        <w:t>.</w:t>
      </w:r>
    </w:p>
    <w:p w14:paraId="08BD8613" w14:textId="77777777" w:rsidR="00E95E13" w:rsidRPr="001504C2" w:rsidRDefault="00E95E13" w:rsidP="00BE75D5">
      <w:pPr>
        <w:pBdr>
          <w:top w:val="nil"/>
          <w:left w:val="nil"/>
          <w:bottom w:val="nil"/>
          <w:right w:val="nil"/>
          <w:between w:val="nil"/>
        </w:pBdr>
        <w:spacing w:before="53" w:line="252" w:lineRule="auto"/>
        <w:jc w:val="both"/>
        <w:rPr>
          <w:rFonts w:ascii="조선신명조" w:eastAsia="조선신명조" w:hAnsi="맑은 고딕" w:cs="맑은 고딕"/>
          <w:color w:val="000000"/>
          <w:sz w:val="18"/>
          <w:szCs w:val="18"/>
          <w:lang w:eastAsia="ko-KR"/>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0"/>
      </w:tblGrid>
      <w:tr w:rsidR="00BE75D5" w14:paraId="1AB55333" w14:textId="77777777" w:rsidTr="00C5512F">
        <w:tc>
          <w:tcPr>
            <w:tcW w:w="9540" w:type="dxa"/>
          </w:tcPr>
          <w:p w14:paraId="4A2AD516" w14:textId="26A67FAD" w:rsidR="00BE75D5" w:rsidRDefault="00446F7F" w:rsidP="00596212">
            <w:pPr>
              <w:spacing w:before="53" w:line="252" w:lineRule="auto"/>
              <w:jc w:val="center"/>
              <w:rPr>
                <w:rFonts w:ascii="조선신명조" w:eastAsia="조선신명조" w:hAnsi="맑은 고딕" w:cs="맑은 고딕"/>
                <w:color w:val="000000"/>
                <w:sz w:val="18"/>
                <w:szCs w:val="18"/>
                <w:lang w:eastAsia="ko-KR"/>
              </w:rPr>
            </w:pPr>
            <w:r>
              <w:rPr>
                <w:noProof/>
                <w14:ligatures w14:val="standardContextual"/>
              </w:rPr>
              <w:drawing>
                <wp:inline distT="0" distB="0" distL="0" distR="0" wp14:anchorId="5C7CDE12" wp14:editId="2C044D22">
                  <wp:extent cx="5400000" cy="2817613"/>
                  <wp:effectExtent l="0" t="0" r="0" b="1905"/>
                  <wp:docPr id="117262194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1940" name=""/>
                          <pic:cNvPicPr/>
                        </pic:nvPicPr>
                        <pic:blipFill>
                          <a:blip r:embed="rId19"/>
                          <a:stretch>
                            <a:fillRect/>
                          </a:stretch>
                        </pic:blipFill>
                        <pic:spPr>
                          <a:xfrm>
                            <a:off x="0" y="0"/>
                            <a:ext cx="5400000" cy="2817613"/>
                          </a:xfrm>
                          <a:prstGeom prst="rect">
                            <a:avLst/>
                          </a:prstGeom>
                        </pic:spPr>
                      </pic:pic>
                    </a:graphicData>
                  </a:graphic>
                </wp:inline>
              </w:drawing>
            </w:r>
          </w:p>
          <w:p w14:paraId="683D821C" w14:textId="23422C2B" w:rsidR="00BE75D5" w:rsidRDefault="00BE75D5" w:rsidP="00596212">
            <w:pPr>
              <w:spacing w:before="53" w:line="252" w:lineRule="auto"/>
              <w:jc w:val="center"/>
              <w:rPr>
                <w:rFonts w:ascii="조선신명조" w:eastAsia="조선신명조" w:hAnsi="맑은 고딕" w:cs="맑은 고딕"/>
                <w:color w:val="000000"/>
                <w:sz w:val="18"/>
                <w:szCs w:val="18"/>
                <w:lang w:eastAsia="ko-KR"/>
              </w:rPr>
            </w:pPr>
            <w:r>
              <w:rPr>
                <w:rFonts w:ascii="조선신명조" w:eastAsia="조선신명조" w:hAnsi="맑은 고딕" w:cs="맑은 고딕" w:hint="eastAsia"/>
                <w:color w:val="000000"/>
                <w:sz w:val="18"/>
                <w:szCs w:val="18"/>
                <w:lang w:eastAsia="ko-KR"/>
              </w:rPr>
              <w:t>&lt;</w:t>
            </w:r>
            <w:r w:rsidR="00B022CC">
              <w:rPr>
                <w:rFonts w:ascii="조선신명조" w:eastAsia="조선신명조" w:hAnsi="맑은 고딕" w:cs="맑은 고딕" w:hint="eastAsia"/>
                <w:color w:val="000000"/>
                <w:sz w:val="18"/>
                <w:szCs w:val="18"/>
                <w:lang w:eastAsia="ko-KR"/>
              </w:rPr>
              <w:t>장기 예측에서의 LSTM 기반 누적 신호의 강화 효과</w:t>
            </w:r>
            <w:r>
              <w:rPr>
                <w:rFonts w:ascii="조선신명조" w:eastAsia="조선신명조" w:hAnsi="맑은 고딕" w:cs="맑은 고딕" w:hint="eastAsia"/>
                <w:color w:val="000000"/>
                <w:sz w:val="18"/>
                <w:szCs w:val="18"/>
                <w:lang w:eastAsia="ko-KR"/>
              </w:rPr>
              <w:t>&gt;</w:t>
            </w:r>
          </w:p>
        </w:tc>
      </w:tr>
      <w:tr w:rsidR="00BE75D5" w14:paraId="175A1559" w14:textId="77777777" w:rsidTr="00C5512F">
        <w:tc>
          <w:tcPr>
            <w:tcW w:w="9540" w:type="dxa"/>
          </w:tcPr>
          <w:p w14:paraId="39459C00" w14:textId="61DB65A5" w:rsidR="00BE75D5" w:rsidRDefault="00F25BD8" w:rsidP="00596212">
            <w:pPr>
              <w:spacing w:before="53" w:line="252" w:lineRule="auto"/>
              <w:jc w:val="center"/>
              <w:rPr>
                <w:rFonts w:ascii="조선신명조" w:eastAsia="조선신명조" w:hAnsi="맑은 고딕" w:cs="맑은 고딕"/>
                <w:color w:val="000000"/>
                <w:sz w:val="18"/>
                <w:szCs w:val="18"/>
                <w:lang w:eastAsia="ko-KR"/>
              </w:rPr>
            </w:pPr>
            <w:r>
              <w:rPr>
                <w:noProof/>
                <w14:ligatures w14:val="standardContextual"/>
              </w:rPr>
              <w:drawing>
                <wp:inline distT="0" distB="0" distL="0" distR="0" wp14:anchorId="38D75F75" wp14:editId="40DDF0AB">
                  <wp:extent cx="5400000" cy="2888859"/>
                  <wp:effectExtent l="0" t="0" r="0" b="6985"/>
                  <wp:docPr id="3031851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85162" name=""/>
                          <pic:cNvPicPr/>
                        </pic:nvPicPr>
                        <pic:blipFill>
                          <a:blip r:embed="rId20"/>
                          <a:stretch>
                            <a:fillRect/>
                          </a:stretch>
                        </pic:blipFill>
                        <pic:spPr>
                          <a:xfrm>
                            <a:off x="0" y="0"/>
                            <a:ext cx="5400000" cy="2888859"/>
                          </a:xfrm>
                          <a:prstGeom prst="rect">
                            <a:avLst/>
                          </a:prstGeom>
                        </pic:spPr>
                      </pic:pic>
                    </a:graphicData>
                  </a:graphic>
                </wp:inline>
              </w:drawing>
            </w:r>
          </w:p>
          <w:p w14:paraId="3E7E88FD" w14:textId="50115EE4" w:rsidR="00BE75D5" w:rsidRDefault="00BE75D5" w:rsidP="00596212">
            <w:pPr>
              <w:spacing w:before="53" w:line="252" w:lineRule="auto"/>
              <w:jc w:val="center"/>
              <w:rPr>
                <w:rFonts w:ascii="조선신명조" w:eastAsia="조선신명조" w:hAnsi="맑은 고딕" w:cs="맑은 고딕"/>
                <w:color w:val="000000"/>
                <w:sz w:val="18"/>
                <w:szCs w:val="18"/>
                <w:lang w:eastAsia="ko-KR"/>
              </w:rPr>
            </w:pPr>
            <w:r>
              <w:rPr>
                <w:rFonts w:ascii="조선신명조" w:eastAsia="조선신명조" w:hAnsi="맑은 고딕" w:cs="맑은 고딕" w:hint="eastAsia"/>
                <w:color w:val="000000"/>
                <w:sz w:val="18"/>
                <w:szCs w:val="18"/>
                <w:lang w:eastAsia="ko-KR"/>
              </w:rPr>
              <w:t>&lt;</w:t>
            </w:r>
            <w:proofErr w:type="spellStart"/>
            <w:r w:rsidR="00A1672B">
              <w:rPr>
                <w:rFonts w:ascii="조선신명조" w:eastAsia="조선신명조" w:hAnsi="맑은 고딕" w:cs="맑은 고딕" w:hint="eastAsia"/>
                <w:color w:val="000000"/>
                <w:sz w:val="18"/>
                <w:szCs w:val="18"/>
                <w:lang w:eastAsia="ko-KR"/>
              </w:rPr>
              <w:t>초장기</w:t>
            </w:r>
            <w:proofErr w:type="spellEnd"/>
            <w:r w:rsidR="00A1672B">
              <w:rPr>
                <w:rFonts w:ascii="조선신명조" w:eastAsia="조선신명조" w:hAnsi="맑은 고딕" w:cs="맑은 고딕" w:hint="eastAsia"/>
                <w:color w:val="000000"/>
                <w:sz w:val="18"/>
                <w:szCs w:val="18"/>
                <w:lang w:eastAsia="ko-KR"/>
              </w:rPr>
              <w:t xml:space="preserve"> 예측에서의 사건 기반 누적 효과의 지배 성능</w:t>
            </w:r>
            <w:r>
              <w:rPr>
                <w:rFonts w:ascii="조선신명조" w:eastAsia="조선신명조" w:hAnsi="맑은 고딕" w:cs="맑은 고딕" w:hint="eastAsia"/>
                <w:color w:val="000000"/>
                <w:sz w:val="18"/>
                <w:szCs w:val="18"/>
                <w:lang w:eastAsia="ko-KR"/>
              </w:rPr>
              <w:t>&gt;</w:t>
            </w:r>
          </w:p>
        </w:tc>
      </w:tr>
    </w:tbl>
    <w:p w14:paraId="75F1BD16" w14:textId="6337E31C" w:rsidR="00BE75D5" w:rsidRPr="00C42910" w:rsidRDefault="00BE75D5" w:rsidP="00BE75D5">
      <w:pPr>
        <w:pBdr>
          <w:top w:val="nil"/>
          <w:left w:val="nil"/>
          <w:bottom w:val="nil"/>
          <w:right w:val="nil"/>
          <w:between w:val="nil"/>
        </w:pBdr>
        <w:spacing w:before="53" w:line="252" w:lineRule="auto"/>
        <w:jc w:val="center"/>
        <w:rPr>
          <w:rFonts w:ascii="조선신명조" w:eastAsia="조선신명조" w:hAnsi="맑은 고딕" w:cs="맑은 고딕"/>
          <w:color w:val="000000"/>
          <w:sz w:val="18"/>
          <w:szCs w:val="18"/>
          <w:lang w:eastAsia="ko-KR"/>
        </w:rPr>
      </w:pPr>
      <w:r w:rsidRPr="00C42910">
        <w:rPr>
          <w:rFonts w:ascii="조선신명조" w:eastAsia="조선신명조" w:hAnsi="맑은 고딕" w:cs="맑은 고딕" w:hint="eastAsia"/>
          <w:color w:val="000000"/>
          <w:sz w:val="18"/>
          <w:szCs w:val="18"/>
          <w:lang w:eastAsia="ko-KR"/>
        </w:rPr>
        <w:t>&lt;</w:t>
      </w:r>
      <w:r>
        <w:rPr>
          <w:rFonts w:ascii="조선신명조" w:eastAsia="조선신명조" w:hAnsi="맑은 고딕" w:cs="맑은 고딕" w:hint="eastAsia"/>
          <w:color w:val="000000"/>
          <w:sz w:val="18"/>
          <w:szCs w:val="18"/>
          <w:lang w:eastAsia="ko-KR"/>
        </w:rPr>
        <w:t xml:space="preserve">그림 </w:t>
      </w:r>
      <w:r w:rsidR="00A137FB">
        <w:rPr>
          <w:rFonts w:ascii="조선신명조" w:eastAsia="조선신명조" w:hAnsi="맑은 고딕" w:cs="맑은 고딕" w:hint="eastAsia"/>
          <w:color w:val="000000"/>
          <w:sz w:val="18"/>
          <w:szCs w:val="18"/>
          <w:lang w:eastAsia="ko-KR"/>
        </w:rPr>
        <w:t>4</w:t>
      </w:r>
      <w:r>
        <w:rPr>
          <w:rFonts w:ascii="조선신명조" w:eastAsia="조선신명조" w:hAnsi="맑은 고딕" w:cs="맑은 고딕" w:hint="eastAsia"/>
          <w:color w:val="000000"/>
          <w:sz w:val="18"/>
          <w:szCs w:val="18"/>
          <w:lang w:eastAsia="ko-KR"/>
        </w:rPr>
        <w:t xml:space="preserve">&gt; </w:t>
      </w:r>
      <w:proofErr w:type="spellStart"/>
      <w:r w:rsidRPr="00C42910">
        <w:rPr>
          <w:rFonts w:ascii="조선신명조" w:eastAsia="조선신명조" w:hAnsi="맑은 고딕" w:cs="맑은 고딕" w:hint="eastAsia"/>
          <w:color w:val="000000"/>
          <w:sz w:val="18"/>
          <w:szCs w:val="18"/>
          <w:lang w:eastAsia="ko-KR"/>
        </w:rPr>
        <w:t>LookBack</w:t>
      </w:r>
      <w:proofErr w:type="spellEnd"/>
    </w:p>
    <w:p w14:paraId="1A9CC004" w14:textId="77777777" w:rsidR="00BE75D5" w:rsidRDefault="00BE75D5"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p>
    <w:p w14:paraId="7020AE08" w14:textId="77777777" w:rsidR="0022582A" w:rsidRDefault="0022582A"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p>
    <w:p w14:paraId="01F53B02" w14:textId="6AE419A7" w:rsidR="0008347A" w:rsidRPr="00A31D33" w:rsidRDefault="0008347A" w:rsidP="0008347A">
      <w:pPr>
        <w:pBdr>
          <w:top w:val="nil"/>
          <w:left w:val="nil"/>
          <w:bottom w:val="nil"/>
          <w:right w:val="nil"/>
          <w:between w:val="nil"/>
        </w:pBdr>
        <w:spacing w:before="53" w:line="252" w:lineRule="auto"/>
        <w:jc w:val="both"/>
        <w:rPr>
          <w:rFonts w:ascii="조선신명조" w:eastAsia="조선신명조" w:hAnsi="맑은 고딕" w:cs="맑은 고딕"/>
          <w:color w:val="000000"/>
          <w:lang w:eastAsia="ko-KR"/>
        </w:rPr>
      </w:pPr>
      <w:r w:rsidRPr="00A31D33">
        <w:rPr>
          <w:rFonts w:ascii="조선신명조" w:eastAsia="조선신명조" w:hAnsi="맑은 고딕" w:cs="맑은 고딕" w:hint="eastAsia"/>
          <w:color w:val="000000"/>
          <w:lang w:eastAsia="ko-KR"/>
        </w:rPr>
        <w:t>3.</w:t>
      </w:r>
      <w:r w:rsidR="009F75CE">
        <w:rPr>
          <w:rFonts w:ascii="조선신명조" w:eastAsia="조선신명조" w:hAnsi="맑은 고딕" w:cs="맑은 고딕" w:hint="eastAsia"/>
          <w:color w:val="000000"/>
          <w:lang w:eastAsia="ko-KR"/>
        </w:rPr>
        <w:t>3</w:t>
      </w:r>
      <w:r w:rsidRPr="00A31D33">
        <w:rPr>
          <w:rFonts w:ascii="조선신명조" w:eastAsia="조선신명조" w:hAnsi="맑은 고딕" w:cs="맑은 고딕" w:hint="eastAsia"/>
          <w:color w:val="000000"/>
          <w:lang w:eastAsia="ko-KR"/>
        </w:rPr>
        <w:t xml:space="preserve"> </w:t>
      </w:r>
      <w:r>
        <w:rPr>
          <w:rFonts w:ascii="조선신명조" w:eastAsia="조선신명조" w:hAnsi="맑은 고딕" w:cs="맑은 고딕" w:hint="eastAsia"/>
          <w:color w:val="000000"/>
          <w:lang w:eastAsia="ko-KR"/>
        </w:rPr>
        <w:t>실험 결과</w:t>
      </w:r>
      <w:r w:rsidR="009F75CE">
        <w:rPr>
          <w:rFonts w:ascii="조선신명조" w:eastAsia="조선신명조" w:hAnsi="맑은 고딕" w:cs="맑은 고딕" w:hint="eastAsia"/>
          <w:color w:val="000000"/>
          <w:lang w:eastAsia="ko-KR"/>
        </w:rPr>
        <w:t>2</w:t>
      </w:r>
      <w:r>
        <w:rPr>
          <w:rFonts w:ascii="조선신명조" w:eastAsia="조선신명조" w:hAnsi="맑은 고딕" w:cs="맑은 고딕" w:hint="eastAsia"/>
          <w:color w:val="000000"/>
          <w:lang w:eastAsia="ko-KR"/>
        </w:rPr>
        <w:t xml:space="preserve">: 환율 예측 목적에 </w:t>
      </w:r>
      <w:r w:rsidR="0007175B">
        <w:rPr>
          <w:rFonts w:ascii="조선신명조" w:eastAsia="조선신명조" w:hAnsi="맑은 고딕" w:cs="맑은 고딕" w:hint="eastAsia"/>
          <w:color w:val="000000"/>
          <w:lang w:eastAsia="ko-KR"/>
        </w:rPr>
        <w:t xml:space="preserve">따른 </w:t>
      </w:r>
      <w:r w:rsidR="00020C48">
        <w:rPr>
          <w:rFonts w:ascii="조선신명조" w:eastAsia="조선신명조" w:hAnsi="맑은 고딕" w:cs="맑은 고딕" w:hint="eastAsia"/>
          <w:color w:val="000000"/>
          <w:lang w:eastAsia="ko-KR"/>
        </w:rPr>
        <w:t>최적 모델과 변수 조합의 구조적 전이</w:t>
      </w:r>
      <w:r w:rsidR="00020C48" w:rsidRPr="00020C48">
        <w:rPr>
          <w:rFonts w:ascii="조선신명조" w:eastAsia="조선신명조" w:hAnsi="맑은 고딕" w:cs="맑은 고딕" w:hint="eastAsia"/>
          <w:color w:val="EE0000"/>
          <w:lang w:eastAsia="ko-KR"/>
        </w:rPr>
        <w:t>(</w:t>
      </w:r>
      <w:r w:rsidR="003F6427" w:rsidRPr="00020C48">
        <w:rPr>
          <w:rFonts w:ascii="조선신명조" w:eastAsia="조선신명조" w:hAnsi="맑은 고딕" w:cs="맑은 고딕" w:hint="eastAsia"/>
          <w:color w:val="EE0000"/>
          <w:lang w:eastAsia="ko-KR"/>
        </w:rPr>
        <w:t>시장의 신호 지배 구조의 전이</w:t>
      </w:r>
      <w:r w:rsidR="00020C48" w:rsidRPr="00020C48">
        <w:rPr>
          <w:rFonts w:ascii="조선신명조" w:eastAsia="조선신명조" w:hAnsi="맑은 고딕" w:cs="맑은 고딕" w:hint="eastAsia"/>
          <w:color w:val="EE0000"/>
          <w:lang w:eastAsia="ko-KR"/>
        </w:rPr>
        <w:t>)</w:t>
      </w:r>
    </w:p>
    <w:p w14:paraId="0E3F49C4" w14:textId="77777777" w:rsidR="0008347A" w:rsidRPr="0008347A" w:rsidRDefault="0008347A"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p>
    <w:p w14:paraId="1AEC9AA4" w14:textId="33B1759E" w:rsidR="0008347A" w:rsidRDefault="00CE5E7D" w:rsidP="00A31D33">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CE5E7D">
        <w:rPr>
          <w:rFonts w:ascii="조선신명조" w:eastAsia="조선신명조" w:hAnsi="맑은 고딕" w:cs="맑은 고딕" w:hint="eastAsia"/>
          <w:color w:val="000000"/>
          <w:sz w:val="18"/>
          <w:szCs w:val="18"/>
          <w:lang w:eastAsia="ko-KR"/>
        </w:rPr>
        <w:t>본</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연구에서는</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예측</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목적별로</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세</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가지</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평가</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관점을</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설정하고</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각</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관점에서</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최적의</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모델</w:t>
      </w:r>
      <w:r>
        <w:rPr>
          <w:rFonts w:ascii="조선신명조" w:eastAsia="조선신명조" w:hAnsi="맑은 고딕" w:cs="맑은 고딕" w:hint="eastAsia"/>
          <w:color w:val="000000"/>
          <w:sz w:val="18"/>
          <w:szCs w:val="18"/>
          <w:lang w:eastAsia="ko-KR"/>
        </w:rPr>
        <w:t xml:space="preserve">과 </w:t>
      </w:r>
      <w:r w:rsidRPr="00CE5E7D">
        <w:rPr>
          <w:rFonts w:ascii="조선신명조" w:eastAsia="조선신명조" w:hAnsi="맑은 고딕" w:cs="맑은 고딕" w:hint="eastAsia"/>
          <w:color w:val="000000"/>
          <w:sz w:val="18"/>
          <w:szCs w:val="18"/>
          <w:lang w:eastAsia="ko-KR"/>
        </w:rPr>
        <w:t>입력</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변수</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조합을</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식별하였다</w:t>
      </w:r>
      <w:r w:rsidRPr="00CE5E7D">
        <w:rPr>
          <w:rFonts w:ascii="조선신명조" w:eastAsia="조선신명조" w:hAnsi="맑은 고딕" w:cs="맑은 고딕"/>
          <w:color w:val="000000"/>
          <w:sz w:val="18"/>
          <w:szCs w:val="18"/>
          <w:lang w:eastAsia="ko-KR"/>
        </w:rPr>
        <w:t xml:space="preserve">. </w:t>
      </w:r>
      <w:r>
        <w:rPr>
          <w:rFonts w:ascii="조선신명조" w:eastAsia="조선신명조" w:hAnsi="맑은 고딕" w:cs="맑은 고딕" w:hint="eastAsia"/>
          <w:color w:val="000000"/>
          <w:sz w:val="18"/>
          <w:szCs w:val="18"/>
          <w:lang w:eastAsia="ko-KR"/>
        </w:rPr>
        <w:t xml:space="preserve">첫째, </w:t>
      </w:r>
      <w:proofErr w:type="spellStart"/>
      <w:r w:rsidRPr="00CE5E7D">
        <w:rPr>
          <w:rFonts w:ascii="조선신명조" w:eastAsia="조선신명조" w:hAnsi="맑은 고딕" w:cs="맑은 고딕" w:hint="eastAsia"/>
          <w:color w:val="000000"/>
          <w:sz w:val="18"/>
          <w:szCs w:val="18"/>
          <w:lang w:eastAsia="ko-KR"/>
        </w:rPr>
        <w:t>고변동</w:t>
      </w:r>
      <w:proofErr w:type="spellEnd"/>
      <w:r w:rsidRPr="00CE5E7D">
        <w:rPr>
          <w:rFonts w:ascii="조선신명조" w:eastAsia="조선신명조" w:hAnsi="맑은 고딕" w:cs="맑은 고딕"/>
          <w:color w:val="000000"/>
          <w:sz w:val="18"/>
          <w:szCs w:val="18"/>
          <w:lang w:eastAsia="ko-KR"/>
        </w:rPr>
        <w:t xml:space="preserve"> </w:t>
      </w:r>
      <w:r>
        <w:rPr>
          <w:rFonts w:ascii="조선신명조" w:eastAsia="조선신명조" w:hAnsi="맑은 고딕" w:cs="맑은 고딕" w:hint="eastAsia"/>
          <w:color w:val="000000"/>
          <w:sz w:val="18"/>
          <w:szCs w:val="18"/>
          <w:lang w:eastAsia="ko-KR"/>
        </w:rPr>
        <w:t xml:space="preserve">시장 </w:t>
      </w:r>
      <w:r w:rsidRPr="00CE5E7D">
        <w:rPr>
          <w:rFonts w:ascii="조선신명조" w:eastAsia="조선신명조" w:hAnsi="맑은 고딕" w:cs="맑은 고딕" w:hint="eastAsia"/>
          <w:color w:val="000000"/>
          <w:sz w:val="18"/>
          <w:szCs w:val="18"/>
          <w:lang w:eastAsia="ko-KR"/>
        </w:rPr>
        <w:t>국면에서의</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일관된</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예측</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정확성</w:t>
      </w:r>
      <w:r>
        <w:rPr>
          <w:rFonts w:ascii="조선신명조" w:eastAsia="조선신명조" w:hAnsi="맑은 고딕" w:cs="맑은 고딕" w:hint="eastAsia"/>
          <w:color w:val="000000"/>
          <w:sz w:val="18"/>
          <w:szCs w:val="18"/>
          <w:lang w:eastAsia="ko-KR"/>
        </w:rPr>
        <w:t xml:space="preserve">이 필요한 경우, 둘째, </w:t>
      </w:r>
      <w:r w:rsidRPr="00CE5E7D">
        <w:rPr>
          <w:rFonts w:ascii="조선신명조" w:eastAsia="조선신명조" w:hAnsi="맑은 고딕" w:cs="맑은 고딕" w:hint="eastAsia"/>
          <w:color w:val="000000"/>
          <w:sz w:val="18"/>
          <w:szCs w:val="18"/>
          <w:lang w:eastAsia="ko-KR"/>
        </w:rPr>
        <w:t>전반적</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환율예측</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정확성</w:t>
      </w:r>
      <w:r>
        <w:rPr>
          <w:rFonts w:ascii="조선신명조" w:eastAsia="조선신명조" w:hAnsi="맑은 고딕" w:cs="맑은 고딕" w:hint="eastAsia"/>
          <w:color w:val="000000"/>
          <w:sz w:val="18"/>
          <w:szCs w:val="18"/>
          <w:lang w:eastAsia="ko-KR"/>
        </w:rPr>
        <w:t xml:space="preserve">이 필요한 경우, 그리고 마지막으로 </w:t>
      </w:r>
      <w:r w:rsidRPr="00CE5E7D">
        <w:rPr>
          <w:rFonts w:ascii="조선신명조" w:eastAsia="조선신명조" w:hAnsi="맑은 고딕" w:cs="맑은 고딕" w:hint="eastAsia"/>
          <w:color w:val="000000"/>
          <w:sz w:val="18"/>
          <w:szCs w:val="18"/>
          <w:lang w:eastAsia="ko-KR"/>
        </w:rPr>
        <w:t>비정상적</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변동</w:t>
      </w:r>
      <w:r>
        <w:rPr>
          <w:rFonts w:ascii="조선신명조" w:eastAsia="조선신명조" w:hAnsi="맑은 고딕" w:cs="맑은 고딕" w:hint="eastAsia"/>
          <w:color w:val="000000"/>
          <w:sz w:val="18"/>
          <w:szCs w:val="18"/>
          <w:lang w:eastAsia="ko-KR"/>
        </w:rPr>
        <w:t>에서도</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예측</w:t>
      </w:r>
      <w:r>
        <w:rPr>
          <w:rFonts w:ascii="조선신명조" w:eastAsia="조선신명조" w:hAnsi="맑은 고딕" w:cs="맑은 고딕" w:hint="eastAsia"/>
          <w:color w:val="000000"/>
          <w:sz w:val="18"/>
          <w:szCs w:val="18"/>
          <w:lang w:eastAsia="ko-KR"/>
        </w:rPr>
        <w:t xml:space="preserve">의 </w:t>
      </w:r>
      <w:r w:rsidRPr="00CE5E7D">
        <w:rPr>
          <w:rFonts w:ascii="조선신명조" w:eastAsia="조선신명조" w:hAnsi="맑은 고딕" w:cs="맑은 고딕" w:hint="eastAsia"/>
          <w:color w:val="000000"/>
          <w:sz w:val="18"/>
          <w:szCs w:val="18"/>
          <w:lang w:eastAsia="ko-KR"/>
        </w:rPr>
        <w:t>강건성</w:t>
      </w:r>
      <w:r>
        <w:rPr>
          <w:rFonts w:ascii="조선신명조" w:eastAsia="조선신명조" w:hAnsi="맑은 고딕" w:cs="맑은 고딕" w:hint="eastAsia"/>
          <w:color w:val="000000"/>
          <w:sz w:val="18"/>
          <w:szCs w:val="18"/>
          <w:lang w:eastAsia="ko-KR"/>
        </w:rPr>
        <w:t xml:space="preserve"> 확보가 중요한 경우이다</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각각의</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목적은</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두</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개의</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대표</w:t>
      </w:r>
      <w:r w:rsidRPr="00CE5E7D">
        <w:rPr>
          <w:rFonts w:ascii="조선신명조" w:eastAsia="조선신명조" w:hAnsi="맑은 고딕" w:cs="맑은 고딕"/>
          <w:color w:val="000000"/>
          <w:sz w:val="18"/>
          <w:szCs w:val="18"/>
          <w:lang w:eastAsia="ko-KR"/>
        </w:rPr>
        <w:t xml:space="preserve"> </w:t>
      </w:r>
      <w:r w:rsidRPr="00CE5E7D">
        <w:rPr>
          <w:rFonts w:ascii="조선신명조" w:eastAsia="조선신명조" w:hAnsi="맑은 고딕" w:cs="맑은 고딕" w:hint="eastAsia"/>
          <w:color w:val="000000"/>
          <w:sz w:val="18"/>
          <w:szCs w:val="18"/>
          <w:lang w:eastAsia="ko-KR"/>
        </w:rPr>
        <w:t>지표</w:t>
      </w:r>
      <w:r>
        <w:rPr>
          <w:rFonts w:ascii="조선신명조" w:eastAsia="조선신명조" w:hAnsi="맑은 고딕" w:cs="맑은 고딕" w:hint="eastAsia"/>
          <w:color w:val="000000"/>
          <w:sz w:val="18"/>
          <w:szCs w:val="18"/>
          <w:lang w:eastAsia="ko-KR"/>
        </w:rPr>
        <w:t xml:space="preserve">로 </w:t>
      </w:r>
      <w:r>
        <w:rPr>
          <w:rFonts w:ascii="조선신명조" w:eastAsia="조선신명조" w:hAnsi="맑은 고딕" w:cs="맑은 고딕" w:hint="eastAsia"/>
          <w:color w:val="000000"/>
          <w:sz w:val="18"/>
          <w:szCs w:val="18"/>
          <w:lang w:eastAsia="ko-KR"/>
        </w:rPr>
        <w:lastRenderedPageBreak/>
        <w:t xml:space="preserve">평가되었으며, 첫 번째 범주는 RMSE와 MSPE, 두 번째는 MAE와 MAPE, 세 번째는 </w:t>
      </w:r>
      <w:proofErr w:type="spellStart"/>
      <w:r w:rsidRPr="00CE5E7D">
        <w:rPr>
          <w:rFonts w:ascii="조선신명조" w:eastAsia="조선신명조" w:hAnsi="맑은 고딕" w:cs="맑은 고딕"/>
          <w:color w:val="000000"/>
          <w:sz w:val="18"/>
          <w:szCs w:val="18"/>
          <w:lang w:eastAsia="ko-KR"/>
        </w:rPr>
        <w:t>MedAE</w:t>
      </w:r>
      <w:proofErr w:type="spellEnd"/>
      <w:r>
        <w:rPr>
          <w:rFonts w:ascii="조선신명조" w:eastAsia="조선신명조" w:hAnsi="맑은 고딕" w:cs="맑은 고딕" w:hint="eastAsia"/>
          <w:color w:val="000000"/>
          <w:sz w:val="18"/>
          <w:szCs w:val="18"/>
          <w:lang w:eastAsia="ko-KR"/>
        </w:rPr>
        <w:t xml:space="preserve">와 </w:t>
      </w:r>
      <w:proofErr w:type="spellStart"/>
      <w:r w:rsidRPr="00CE5E7D">
        <w:rPr>
          <w:rFonts w:ascii="조선신명조" w:eastAsia="조선신명조" w:hAnsi="맑은 고딕" w:cs="맑은 고딕"/>
          <w:color w:val="000000"/>
          <w:sz w:val="18"/>
          <w:szCs w:val="18"/>
          <w:lang w:eastAsia="ko-KR"/>
        </w:rPr>
        <w:t>MedAPE</w:t>
      </w:r>
      <w:proofErr w:type="spellEnd"/>
      <w:r>
        <w:rPr>
          <w:rFonts w:ascii="조선신명조" w:eastAsia="조선신명조" w:hAnsi="맑은 고딕" w:cs="맑은 고딕" w:hint="eastAsia"/>
          <w:color w:val="000000"/>
          <w:sz w:val="18"/>
          <w:szCs w:val="18"/>
          <w:lang w:eastAsia="ko-KR"/>
        </w:rPr>
        <w:t>를 사용하였다.</w:t>
      </w:r>
    </w:p>
    <w:p w14:paraId="3152A76A" w14:textId="08E40951" w:rsidR="00302024" w:rsidRDefault="00302024" w:rsidP="00302024">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302024">
        <w:rPr>
          <w:rFonts w:ascii="조선신명조" w:eastAsia="조선신명조" w:hAnsi="맑은 고딕" w:cs="맑은 고딕" w:hint="eastAsia"/>
          <w:color w:val="000000"/>
          <w:sz w:val="18"/>
          <w:szCs w:val="18"/>
          <w:lang w:eastAsia="ko-KR"/>
        </w:rPr>
        <w:t>고변동성</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구간에서도</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일관된</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환율</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예측력</w:t>
      </w:r>
      <w:r>
        <w:rPr>
          <w:rFonts w:ascii="조선신명조" w:eastAsia="조선신명조" w:hAnsi="맑은 고딕" w:cs="맑은 고딕" w:hint="eastAsia"/>
          <w:color w:val="000000"/>
          <w:sz w:val="18"/>
          <w:szCs w:val="18"/>
          <w:lang w:eastAsia="ko-KR"/>
        </w:rPr>
        <w:t xml:space="preserve"> 확보를 위해 RMSE와 MSPE를 기준으로</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평가한</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결과</w:t>
      </w:r>
      <w:r w:rsidRPr="00302024">
        <w:rPr>
          <w:rFonts w:ascii="조선신명조" w:eastAsia="조선신명조" w:hAnsi="맑은 고딕" w:cs="맑은 고딕"/>
          <w:color w:val="000000"/>
          <w:sz w:val="18"/>
          <w:szCs w:val="18"/>
          <w:lang w:eastAsia="ko-KR"/>
        </w:rPr>
        <w:t xml:space="preserve">, LSTM(Macro + Event) </w:t>
      </w:r>
      <w:r w:rsidRPr="00302024">
        <w:rPr>
          <w:rFonts w:ascii="조선신명조" w:eastAsia="조선신명조" w:hAnsi="맑은 고딕" w:cs="맑은 고딕" w:hint="eastAsia"/>
          <w:color w:val="000000"/>
          <w:sz w:val="18"/>
          <w:szCs w:val="18"/>
          <w:lang w:eastAsia="ko-KR"/>
        </w:rPr>
        <w:t>조합이</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가장</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우수한</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성능을</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보였다</w:t>
      </w:r>
      <w:r w:rsidRPr="00302024">
        <w:rPr>
          <w:rFonts w:ascii="조선신명조" w:eastAsia="조선신명조" w:hAnsi="맑은 고딕" w:cs="맑은 고딕"/>
          <w:color w:val="000000"/>
          <w:sz w:val="18"/>
          <w:szCs w:val="18"/>
          <w:lang w:eastAsia="ko-KR"/>
        </w:rPr>
        <w:t xml:space="preserve">(RMSE=6.946, MSPE=0.259). </w:t>
      </w:r>
      <w:r w:rsidRPr="00302024">
        <w:rPr>
          <w:rFonts w:ascii="조선신명조" w:eastAsia="조선신명조" w:hAnsi="맑은 고딕" w:cs="맑은 고딕" w:hint="eastAsia"/>
          <w:color w:val="000000"/>
          <w:sz w:val="18"/>
          <w:szCs w:val="18"/>
          <w:lang w:eastAsia="ko-KR"/>
        </w:rPr>
        <w:t>이</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모델은</w:t>
      </w:r>
      <w:r w:rsidRPr="00302024">
        <w:rPr>
          <w:rFonts w:ascii="조선신명조" w:eastAsia="조선신명조" w:hAnsi="맑은 고딕" w:cs="맑은 고딕"/>
          <w:color w:val="000000"/>
          <w:sz w:val="18"/>
          <w:szCs w:val="18"/>
          <w:lang w:eastAsia="ko-KR"/>
        </w:rPr>
        <w:t xml:space="preserve"> 20</w:t>
      </w:r>
      <w:r w:rsidRPr="00302024">
        <w:rPr>
          <w:rFonts w:ascii="조선신명조" w:eastAsia="조선신명조" w:hAnsi="맑은 고딕" w:cs="맑은 고딕" w:hint="eastAsia"/>
          <w:color w:val="000000"/>
          <w:sz w:val="18"/>
          <w:szCs w:val="18"/>
          <w:lang w:eastAsia="ko-KR"/>
        </w:rPr>
        <w:t>일의</w:t>
      </w:r>
      <w:r w:rsidRPr="00302024">
        <w:rPr>
          <w:rFonts w:ascii="조선신명조" w:eastAsia="조선신명조" w:hAnsi="맑은 고딕" w:cs="맑은 고딕"/>
          <w:color w:val="000000"/>
          <w:sz w:val="18"/>
          <w:szCs w:val="18"/>
          <w:lang w:eastAsia="ko-KR"/>
        </w:rPr>
        <w:t xml:space="preserve"> lookback </w:t>
      </w:r>
      <w:r w:rsidRPr="00302024">
        <w:rPr>
          <w:rFonts w:ascii="조선신명조" w:eastAsia="조선신명조" w:hAnsi="맑은 고딕" w:cs="맑은 고딕" w:hint="eastAsia"/>
          <w:color w:val="000000"/>
          <w:sz w:val="18"/>
          <w:szCs w:val="18"/>
          <w:lang w:eastAsia="ko-KR"/>
        </w:rPr>
        <w:t>구간에서</w:t>
      </w:r>
      <w:r w:rsidRPr="00302024">
        <w:rPr>
          <w:rFonts w:ascii="조선신명조" w:eastAsia="조선신명조" w:hAnsi="맑은 고딕" w:cs="맑은 고딕"/>
          <w:color w:val="000000"/>
          <w:sz w:val="18"/>
          <w:szCs w:val="18"/>
          <w:lang w:eastAsia="ko-KR"/>
        </w:rPr>
        <w:t xml:space="preserve"> </w:t>
      </w:r>
      <w:proofErr w:type="spellStart"/>
      <w:r w:rsidRPr="00302024">
        <w:rPr>
          <w:rFonts w:ascii="조선신명조" w:eastAsia="조선신명조" w:hAnsi="맑은 고딕" w:cs="맑은 고딕" w:hint="eastAsia"/>
          <w:color w:val="000000"/>
          <w:sz w:val="18"/>
          <w:szCs w:val="18"/>
          <w:lang w:eastAsia="ko-KR"/>
        </w:rPr>
        <w:t>최적값을</w:t>
      </w:r>
      <w:proofErr w:type="spellEnd"/>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기록하였으며</w:t>
      </w:r>
      <w:r w:rsidRPr="00302024">
        <w:rPr>
          <w:rFonts w:ascii="조선신명조" w:eastAsia="조선신명조" w:hAnsi="맑은 고딕" w:cs="맑은 고딕"/>
          <w:color w:val="000000"/>
          <w:sz w:val="18"/>
          <w:szCs w:val="18"/>
          <w:lang w:eastAsia="ko-KR"/>
        </w:rPr>
        <w:t>, CNN-LSTM(Macro + Event + Sentiment(All))</w:t>
      </w:r>
      <w:r w:rsidRPr="00302024">
        <w:rPr>
          <w:rFonts w:ascii="조선신명조" w:eastAsia="조선신명조" w:hAnsi="맑은 고딕" w:cs="맑은 고딕" w:hint="eastAsia"/>
          <w:color w:val="000000"/>
          <w:sz w:val="18"/>
          <w:szCs w:val="18"/>
          <w:lang w:eastAsia="ko-KR"/>
        </w:rPr>
        <w:t>과</w:t>
      </w:r>
      <w:r w:rsidRPr="00302024">
        <w:rPr>
          <w:rFonts w:ascii="조선신명조" w:eastAsia="조선신명조" w:hAnsi="맑은 고딕" w:cs="맑은 고딕"/>
          <w:color w:val="000000"/>
          <w:sz w:val="18"/>
          <w:szCs w:val="18"/>
          <w:lang w:eastAsia="ko-KR"/>
        </w:rPr>
        <w:t xml:space="preserve"> LSTM(Macro + Event + Sentiment(Direct))</w:t>
      </w:r>
      <w:r w:rsidRPr="00302024">
        <w:rPr>
          <w:rFonts w:ascii="조선신명조" w:eastAsia="조선신명조" w:hAnsi="맑은 고딕" w:cs="맑은 고딕" w:hint="eastAsia"/>
          <w:color w:val="000000"/>
          <w:sz w:val="18"/>
          <w:szCs w:val="18"/>
          <w:lang w:eastAsia="ko-KR"/>
        </w:rPr>
        <w:t>이</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각각</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근접한</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성능을</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나타냈다</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이러한</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결과는</w:t>
      </w:r>
      <w:r>
        <w:rPr>
          <w:rFonts w:ascii="조선신명조" w:eastAsia="조선신명조" w:hAnsi="맑은 고딕" w:cs="맑은 고딕" w:hint="eastAsia"/>
          <w:color w:val="000000"/>
          <w:sz w:val="18"/>
          <w:szCs w:val="18"/>
          <w:lang w:eastAsia="ko-KR"/>
        </w:rPr>
        <w:t xml:space="preserve"> 단기 충격이 빈번히 발생하는 국면에서 </w:t>
      </w:r>
      <w:r w:rsidRPr="00302024">
        <w:rPr>
          <w:rFonts w:ascii="조선신명조" w:eastAsia="조선신명조" w:hAnsi="맑은 고딕" w:cs="맑은 고딕" w:hint="eastAsia"/>
          <w:color w:val="000000"/>
          <w:sz w:val="18"/>
          <w:szCs w:val="18"/>
          <w:lang w:eastAsia="ko-KR"/>
        </w:rPr>
        <w:t>이벤트</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정보</w:t>
      </w:r>
      <w:r w:rsidRPr="00302024">
        <w:rPr>
          <w:rFonts w:ascii="조선신명조" w:eastAsia="조선신명조" w:hAnsi="맑은 고딕" w:cs="맑은 고딕"/>
          <w:color w:val="000000"/>
          <w:sz w:val="18"/>
          <w:szCs w:val="18"/>
          <w:lang w:eastAsia="ko-KR"/>
        </w:rPr>
        <w:t>(event variables)</w:t>
      </w:r>
      <w:r w:rsidRPr="00302024">
        <w:rPr>
          <w:rFonts w:ascii="조선신명조" w:eastAsia="조선신명조" w:hAnsi="맑은 고딕" w:cs="맑은 고딕" w:hint="eastAsia"/>
          <w:color w:val="000000"/>
          <w:sz w:val="18"/>
          <w:szCs w:val="18"/>
          <w:lang w:eastAsia="ko-KR"/>
        </w:rPr>
        <w:t>가</w:t>
      </w:r>
      <w:r>
        <w:rPr>
          <w:rFonts w:ascii="조선신명조" w:eastAsia="조선신명조" w:hAnsi="맑은 고딕" w:cs="맑은 고딕" w:hint="eastAsia"/>
          <w:color w:val="000000"/>
          <w:sz w:val="18"/>
          <w:szCs w:val="18"/>
          <w:lang w:eastAsia="ko-KR"/>
        </w:rPr>
        <w:t xml:space="preserve"> 환율의 급격한 반응과 회귀 과정을 설명하는 핵심 신호로 작용했음을 보여준다. </w:t>
      </w:r>
      <w:r w:rsidRPr="00302024">
        <w:rPr>
          <w:rFonts w:ascii="조선신명조" w:eastAsia="조선신명조" w:hAnsi="맑은 고딕" w:cs="맑은 고딕" w:hint="eastAsia"/>
          <w:color w:val="000000"/>
          <w:sz w:val="18"/>
          <w:szCs w:val="18"/>
          <w:lang w:eastAsia="ko-KR"/>
        </w:rPr>
        <w:t>단기적</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급등락에</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대한</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시장</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반응을</w:t>
      </w:r>
      <w:r w:rsidRPr="00302024">
        <w:rPr>
          <w:rFonts w:ascii="조선신명조" w:eastAsia="조선신명조" w:hAnsi="맑은 고딕" w:cs="맑은 고딕"/>
          <w:color w:val="000000"/>
          <w:sz w:val="18"/>
          <w:szCs w:val="18"/>
          <w:lang w:eastAsia="ko-KR"/>
        </w:rPr>
        <w:t xml:space="preserve"> </w:t>
      </w:r>
      <w:proofErr w:type="spellStart"/>
      <w:r w:rsidRPr="00302024">
        <w:rPr>
          <w:rFonts w:ascii="조선신명조" w:eastAsia="조선신명조" w:hAnsi="맑은 고딕" w:cs="맑은 고딕" w:hint="eastAsia"/>
          <w:color w:val="000000"/>
          <w:sz w:val="18"/>
          <w:szCs w:val="18"/>
          <w:lang w:eastAsia="ko-KR"/>
        </w:rPr>
        <w:t>정규화하는</w:t>
      </w:r>
      <w:proofErr w:type="spellEnd"/>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동시에</w:t>
      </w:r>
      <w:r w:rsidRPr="00302024">
        <w:rPr>
          <w:rFonts w:ascii="조선신명조" w:eastAsia="조선신명조" w:hAnsi="맑은 고딕" w:cs="맑은 고딕"/>
          <w:color w:val="000000"/>
          <w:sz w:val="18"/>
          <w:szCs w:val="18"/>
          <w:lang w:eastAsia="ko-KR"/>
        </w:rPr>
        <w:t>, LSTM</w:t>
      </w:r>
      <w:r w:rsidRPr="00302024">
        <w:rPr>
          <w:rFonts w:ascii="조선신명조" w:eastAsia="조선신명조" w:hAnsi="맑은 고딕" w:cs="맑은 고딕" w:hint="eastAsia"/>
          <w:color w:val="000000"/>
          <w:sz w:val="18"/>
          <w:szCs w:val="18"/>
          <w:lang w:eastAsia="ko-KR"/>
        </w:rPr>
        <w:t>의</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게이트</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구조가</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시점</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간</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누적</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신호를</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안정적으로</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학습했음을</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보여준다</w:t>
      </w:r>
      <w:r w:rsidRPr="00302024">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즉</w:t>
      </w:r>
      <w:r w:rsidRPr="00302024">
        <w:rPr>
          <w:rFonts w:ascii="조선신명조" w:eastAsia="조선신명조" w:hAnsi="맑은 고딕" w:cs="맑은 고딕"/>
          <w:color w:val="000000"/>
          <w:sz w:val="18"/>
          <w:szCs w:val="18"/>
          <w:lang w:eastAsia="ko-KR"/>
        </w:rPr>
        <w:t xml:space="preserve">, CNN </w:t>
      </w:r>
      <w:r w:rsidRPr="00302024">
        <w:rPr>
          <w:rFonts w:ascii="조선신명조" w:eastAsia="조선신명조" w:hAnsi="맑은 고딕" w:cs="맑은 고딕" w:hint="eastAsia"/>
          <w:color w:val="000000"/>
          <w:sz w:val="18"/>
          <w:szCs w:val="18"/>
          <w:lang w:eastAsia="ko-KR"/>
        </w:rPr>
        <w:t>기반의</w:t>
      </w:r>
      <w:r w:rsidRPr="00302024">
        <w:rPr>
          <w:rFonts w:ascii="조선신명조" w:eastAsia="조선신명조" w:hAnsi="맑은 고딕" w:cs="맑은 고딕"/>
          <w:color w:val="000000"/>
          <w:sz w:val="18"/>
          <w:szCs w:val="18"/>
          <w:lang w:eastAsia="ko-KR"/>
        </w:rPr>
        <w:t xml:space="preserve"> </w:t>
      </w:r>
      <w:proofErr w:type="spellStart"/>
      <w:r w:rsidRPr="00302024">
        <w:rPr>
          <w:rFonts w:ascii="조선신명조" w:eastAsia="조선신명조" w:hAnsi="맑은 고딕" w:cs="맑은 고딕" w:hint="eastAsia"/>
          <w:color w:val="000000"/>
          <w:sz w:val="18"/>
          <w:szCs w:val="18"/>
          <w:lang w:eastAsia="ko-KR"/>
        </w:rPr>
        <w:t>합성곱</w:t>
      </w:r>
      <w:proofErr w:type="spellEnd"/>
      <w:r w:rsidRPr="00302024">
        <w:rPr>
          <w:rFonts w:ascii="조선신명조" w:eastAsia="조선신명조" w:hAnsi="맑은 고딕" w:cs="맑은 고딕"/>
          <w:color w:val="000000"/>
          <w:sz w:val="18"/>
          <w:szCs w:val="18"/>
          <w:lang w:eastAsia="ko-KR"/>
        </w:rPr>
        <w:t xml:space="preserve"> </w:t>
      </w:r>
      <w:proofErr w:type="spellStart"/>
      <w:r w:rsidRPr="00302024">
        <w:rPr>
          <w:rFonts w:ascii="조선신명조" w:eastAsia="조선신명조" w:hAnsi="맑은 고딕" w:cs="맑은 고딕" w:hint="eastAsia"/>
          <w:color w:val="000000"/>
          <w:sz w:val="18"/>
          <w:szCs w:val="18"/>
          <w:lang w:eastAsia="ko-KR"/>
        </w:rPr>
        <w:t>전처리</w:t>
      </w:r>
      <w:proofErr w:type="spellEnd"/>
      <w:r w:rsidRPr="00302024">
        <w:rPr>
          <w:rFonts w:ascii="조선신명조" w:eastAsia="조선신명조" w:hAnsi="맑은 고딕" w:cs="맑은 고딕"/>
          <w:color w:val="000000"/>
          <w:sz w:val="18"/>
          <w:szCs w:val="18"/>
          <w:lang w:eastAsia="ko-KR"/>
        </w:rPr>
        <w:t>(Conv1D)</w:t>
      </w:r>
      <w:r w:rsidRPr="00302024">
        <w:rPr>
          <w:rFonts w:ascii="조선신명조" w:eastAsia="조선신명조" w:hAnsi="맑은 고딕" w:cs="맑은 고딕" w:hint="eastAsia"/>
          <w:color w:val="000000"/>
          <w:sz w:val="18"/>
          <w:szCs w:val="18"/>
          <w:lang w:eastAsia="ko-KR"/>
        </w:rPr>
        <w:t>는</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국소적</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패턴</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감지에는</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유용하지만</w:t>
      </w:r>
      <w:r w:rsidRPr="00302024">
        <w:rPr>
          <w:rFonts w:ascii="조선신명조" w:eastAsia="조선신명조" w:hAnsi="맑은 고딕" w:cs="맑은 고딕"/>
          <w:color w:val="000000"/>
          <w:sz w:val="18"/>
          <w:szCs w:val="18"/>
          <w:lang w:eastAsia="ko-KR"/>
        </w:rPr>
        <w:t>, 20</w:t>
      </w:r>
      <w:r w:rsidRPr="00302024">
        <w:rPr>
          <w:rFonts w:ascii="조선신명조" w:eastAsia="조선신명조" w:hAnsi="맑은 고딕" w:cs="맑은 고딕" w:hint="eastAsia"/>
          <w:color w:val="000000"/>
          <w:sz w:val="18"/>
          <w:szCs w:val="18"/>
          <w:lang w:eastAsia="ko-KR"/>
        </w:rPr>
        <w:t>일</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수준의</w:t>
      </w:r>
      <w:r w:rsidRPr="00302024">
        <w:rPr>
          <w:rFonts w:ascii="조선신명조" w:eastAsia="조선신명조" w:hAnsi="맑은 고딕" w:cs="맑은 고딕"/>
          <w:color w:val="000000"/>
          <w:sz w:val="18"/>
          <w:szCs w:val="18"/>
          <w:lang w:eastAsia="ko-KR"/>
        </w:rPr>
        <w:t xml:space="preserve"> </w:t>
      </w:r>
      <w:proofErr w:type="spellStart"/>
      <w:r w:rsidRPr="00302024">
        <w:rPr>
          <w:rFonts w:ascii="조선신명조" w:eastAsia="조선신명조" w:hAnsi="맑은 고딕" w:cs="맑은 고딕" w:hint="eastAsia"/>
          <w:color w:val="000000"/>
          <w:sz w:val="18"/>
          <w:szCs w:val="18"/>
          <w:lang w:eastAsia="ko-KR"/>
        </w:rPr>
        <w:t>중단기</w:t>
      </w:r>
      <w:proofErr w:type="spellEnd"/>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예측에서는</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추가적</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성능</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향상이</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제한적이었다</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반면</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단순하고</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해석</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가능한</w:t>
      </w:r>
      <w:r w:rsidRPr="00302024">
        <w:rPr>
          <w:rFonts w:ascii="조선신명조" w:eastAsia="조선신명조" w:hAnsi="맑은 고딕" w:cs="맑은 고딕"/>
          <w:color w:val="000000"/>
          <w:sz w:val="18"/>
          <w:szCs w:val="18"/>
          <w:lang w:eastAsia="ko-KR"/>
        </w:rPr>
        <w:t xml:space="preserve"> Macro + Event </w:t>
      </w:r>
      <w:r w:rsidRPr="00302024">
        <w:rPr>
          <w:rFonts w:ascii="조선신명조" w:eastAsia="조선신명조" w:hAnsi="맑은 고딕" w:cs="맑은 고딕" w:hint="eastAsia"/>
          <w:color w:val="000000"/>
          <w:sz w:val="18"/>
          <w:szCs w:val="18"/>
          <w:lang w:eastAsia="ko-KR"/>
        </w:rPr>
        <w:t>조합이</w:t>
      </w:r>
      <w:r w:rsidRPr="00302024">
        <w:rPr>
          <w:rFonts w:ascii="조선신명조" w:eastAsia="조선신명조" w:hAnsi="맑은 고딕" w:cs="맑은 고딕"/>
          <w:color w:val="000000"/>
          <w:sz w:val="18"/>
          <w:szCs w:val="18"/>
          <w:lang w:eastAsia="ko-KR"/>
        </w:rPr>
        <w:t xml:space="preserve"> </w:t>
      </w:r>
      <w:r>
        <w:rPr>
          <w:rFonts w:ascii="조선신명조" w:eastAsia="조선신명조" w:hAnsi="맑은 고딕" w:cs="맑은 고딕" w:hint="eastAsia"/>
          <w:color w:val="000000"/>
          <w:sz w:val="18"/>
          <w:szCs w:val="18"/>
          <w:lang w:eastAsia="ko-KR"/>
        </w:rPr>
        <w:t xml:space="preserve">변동성 하의 환율 예측에서 </w:t>
      </w:r>
      <w:r w:rsidRPr="00302024">
        <w:rPr>
          <w:rFonts w:ascii="조선신명조" w:eastAsia="조선신명조" w:hAnsi="맑은 고딕" w:cs="맑은 고딕" w:hint="eastAsia"/>
          <w:color w:val="000000"/>
          <w:sz w:val="18"/>
          <w:szCs w:val="18"/>
          <w:lang w:eastAsia="ko-KR"/>
        </w:rPr>
        <w:t>과적합의</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위험</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없이</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가장</w:t>
      </w:r>
      <w:r w:rsidRPr="00302024">
        <w:rPr>
          <w:rFonts w:ascii="조선신명조" w:eastAsia="조선신명조" w:hAnsi="맑은 고딕" w:cs="맑은 고딕"/>
          <w:color w:val="000000"/>
          <w:sz w:val="18"/>
          <w:szCs w:val="18"/>
          <w:lang w:eastAsia="ko-KR"/>
        </w:rPr>
        <w:t xml:space="preserve"> </w:t>
      </w:r>
      <w:r w:rsidRPr="00302024">
        <w:rPr>
          <w:rFonts w:ascii="조선신명조" w:eastAsia="조선신명조" w:hAnsi="맑은 고딕" w:cs="맑은 고딕" w:hint="eastAsia"/>
          <w:color w:val="000000"/>
          <w:sz w:val="18"/>
          <w:szCs w:val="18"/>
          <w:lang w:eastAsia="ko-KR"/>
        </w:rPr>
        <w:t>일관</w:t>
      </w:r>
      <w:r>
        <w:rPr>
          <w:rFonts w:ascii="조선신명조" w:eastAsia="조선신명조" w:hAnsi="맑은 고딕" w:cs="맑은 고딕" w:hint="eastAsia"/>
          <w:color w:val="000000"/>
          <w:sz w:val="18"/>
          <w:szCs w:val="18"/>
          <w:lang w:eastAsia="ko-KR"/>
        </w:rPr>
        <w:t xml:space="preserve">된 </w:t>
      </w:r>
      <w:r w:rsidRPr="00302024">
        <w:rPr>
          <w:rFonts w:ascii="조선신명조" w:eastAsia="조선신명조" w:hAnsi="맑은 고딕" w:cs="맑은 고딕" w:hint="eastAsia"/>
          <w:color w:val="000000"/>
          <w:sz w:val="18"/>
          <w:szCs w:val="18"/>
          <w:lang w:eastAsia="ko-KR"/>
        </w:rPr>
        <w:t>예측력</w:t>
      </w:r>
      <w:r>
        <w:rPr>
          <w:rFonts w:ascii="조선신명조" w:eastAsia="조선신명조" w:hAnsi="맑은 고딕" w:cs="맑은 고딕" w:hint="eastAsia"/>
          <w:color w:val="000000"/>
          <w:sz w:val="18"/>
          <w:szCs w:val="18"/>
          <w:lang w:eastAsia="ko-KR"/>
        </w:rPr>
        <w:t>과 강한 설명력을 갖는다는 점을 시사한다.</w:t>
      </w:r>
    </w:p>
    <w:p w14:paraId="0D128D60" w14:textId="0DFFDBA5" w:rsidR="00302024" w:rsidRDefault="0019713E" w:rsidP="0019713E">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19713E">
        <w:rPr>
          <w:rFonts w:ascii="조선신명조" w:eastAsia="조선신명조" w:hAnsi="맑은 고딕" w:cs="맑은 고딕" w:hint="eastAsia"/>
          <w:color w:val="000000"/>
          <w:sz w:val="18"/>
          <w:szCs w:val="18"/>
          <w:lang w:eastAsia="ko-KR"/>
        </w:rPr>
        <w:t>평균적</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예측</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정확성을</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나타내는</w:t>
      </w:r>
      <w:r w:rsidRPr="0019713E">
        <w:rPr>
          <w:rFonts w:ascii="조선신명조" w:eastAsia="조선신명조" w:hAnsi="맑은 고딕" w:cs="맑은 고딕"/>
          <w:color w:val="000000"/>
          <w:sz w:val="18"/>
          <w:szCs w:val="18"/>
          <w:lang w:eastAsia="ko-KR"/>
        </w:rPr>
        <w:t xml:space="preserve"> MAE</w:t>
      </w:r>
      <w:r w:rsidRPr="0019713E">
        <w:rPr>
          <w:rFonts w:ascii="조선신명조" w:eastAsia="조선신명조" w:hAnsi="맑은 고딕" w:cs="맑은 고딕" w:hint="eastAsia"/>
          <w:color w:val="000000"/>
          <w:sz w:val="18"/>
          <w:szCs w:val="18"/>
          <w:lang w:eastAsia="ko-KR"/>
        </w:rPr>
        <w:t>와</w:t>
      </w:r>
      <w:r w:rsidRPr="0019713E">
        <w:rPr>
          <w:rFonts w:ascii="조선신명조" w:eastAsia="조선신명조" w:hAnsi="맑은 고딕" w:cs="맑은 고딕"/>
          <w:color w:val="000000"/>
          <w:sz w:val="18"/>
          <w:szCs w:val="18"/>
          <w:lang w:eastAsia="ko-KR"/>
        </w:rPr>
        <w:t xml:space="preserve"> MAPE </w:t>
      </w:r>
      <w:r w:rsidRPr="0019713E">
        <w:rPr>
          <w:rFonts w:ascii="조선신명조" w:eastAsia="조선신명조" w:hAnsi="맑은 고딕" w:cs="맑은 고딕" w:hint="eastAsia"/>
          <w:color w:val="000000"/>
          <w:sz w:val="18"/>
          <w:szCs w:val="18"/>
          <w:lang w:eastAsia="ko-KR"/>
        </w:rPr>
        <w:t>기준에서는</w:t>
      </w:r>
      <w:r w:rsidRPr="0019713E">
        <w:rPr>
          <w:rFonts w:ascii="조선신명조" w:eastAsia="조선신명조" w:hAnsi="맑은 고딕" w:cs="맑은 고딕"/>
          <w:color w:val="000000"/>
          <w:sz w:val="18"/>
          <w:szCs w:val="18"/>
          <w:lang w:eastAsia="ko-KR"/>
        </w:rPr>
        <w:t xml:space="preserve">, CNN-GRU(Macro + Event + Sentiment(Direct)) </w:t>
      </w:r>
      <w:r w:rsidRPr="0019713E">
        <w:rPr>
          <w:rFonts w:ascii="조선신명조" w:eastAsia="조선신명조" w:hAnsi="맑은 고딕" w:cs="맑은 고딕" w:hint="eastAsia"/>
          <w:color w:val="000000"/>
          <w:sz w:val="18"/>
          <w:szCs w:val="18"/>
          <w:lang w:eastAsia="ko-KR"/>
        </w:rPr>
        <w:t>조합이</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가장</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우수한</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결과를</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기록하였다</w:t>
      </w:r>
      <w:r w:rsidRPr="0019713E">
        <w:rPr>
          <w:rFonts w:ascii="조선신명조" w:eastAsia="조선신명조" w:hAnsi="맑은 고딕" w:cs="맑은 고딕"/>
          <w:color w:val="000000"/>
          <w:sz w:val="18"/>
          <w:szCs w:val="18"/>
          <w:lang w:eastAsia="ko-KR"/>
        </w:rPr>
        <w:t xml:space="preserve">(MAE=5.357, MAPE=0.392). </w:t>
      </w:r>
      <w:r w:rsidRPr="0019713E">
        <w:rPr>
          <w:rFonts w:ascii="조선신명조" w:eastAsia="조선신명조" w:hAnsi="맑은 고딕" w:cs="맑은 고딕" w:hint="eastAsia"/>
          <w:color w:val="000000"/>
          <w:sz w:val="18"/>
          <w:szCs w:val="18"/>
          <w:lang w:eastAsia="ko-KR"/>
        </w:rPr>
        <w:t>이는</w:t>
      </w:r>
      <w:r w:rsidRPr="0019713E">
        <w:rPr>
          <w:rFonts w:ascii="조선신명조" w:eastAsia="조선신명조" w:hAnsi="맑은 고딕" w:cs="맑은 고딕"/>
          <w:color w:val="000000"/>
          <w:sz w:val="18"/>
          <w:szCs w:val="18"/>
          <w:lang w:eastAsia="ko-KR"/>
        </w:rPr>
        <w:t xml:space="preserve"> 20</w:t>
      </w:r>
      <w:r w:rsidRPr="0019713E">
        <w:rPr>
          <w:rFonts w:ascii="조선신명조" w:eastAsia="조선신명조" w:hAnsi="맑은 고딕" w:cs="맑은 고딕" w:hint="eastAsia"/>
          <w:color w:val="000000"/>
          <w:sz w:val="18"/>
          <w:szCs w:val="18"/>
          <w:lang w:eastAsia="ko-KR"/>
        </w:rPr>
        <w:t>일</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구간에서</w:t>
      </w:r>
      <w:r w:rsidRPr="0019713E">
        <w:rPr>
          <w:rFonts w:ascii="조선신명조" w:eastAsia="조선신명조" w:hAnsi="맑은 고딕" w:cs="맑은 고딕"/>
          <w:color w:val="000000"/>
          <w:sz w:val="18"/>
          <w:szCs w:val="18"/>
          <w:lang w:eastAsia="ko-KR"/>
        </w:rPr>
        <w:t xml:space="preserve"> CNN-GRU </w:t>
      </w:r>
      <w:r w:rsidRPr="0019713E">
        <w:rPr>
          <w:rFonts w:ascii="조선신명조" w:eastAsia="조선신명조" w:hAnsi="맑은 고딕" w:cs="맑은 고딕" w:hint="eastAsia"/>
          <w:color w:val="000000"/>
          <w:sz w:val="18"/>
          <w:szCs w:val="18"/>
          <w:lang w:eastAsia="ko-KR"/>
        </w:rPr>
        <w:t>구조가</w:t>
      </w:r>
      <w:r w:rsidRPr="0019713E">
        <w:rPr>
          <w:rFonts w:ascii="조선신명조" w:eastAsia="조선신명조" w:hAnsi="맑은 고딕" w:cs="맑은 고딕"/>
          <w:color w:val="000000"/>
          <w:sz w:val="18"/>
          <w:szCs w:val="18"/>
          <w:lang w:eastAsia="ko-KR"/>
        </w:rPr>
        <w:t xml:space="preserve"> Conv1D</w:t>
      </w:r>
      <w:r w:rsidRPr="0019713E">
        <w:rPr>
          <w:rFonts w:ascii="조선신명조" w:eastAsia="조선신명조" w:hAnsi="맑은 고딕" w:cs="맑은 고딕" w:hint="eastAsia"/>
          <w:color w:val="000000"/>
          <w:sz w:val="18"/>
          <w:szCs w:val="18"/>
          <w:lang w:eastAsia="ko-KR"/>
        </w:rPr>
        <w:t>의</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지역</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패턴</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요약</w:t>
      </w:r>
      <w:r w:rsidRPr="0019713E">
        <w:rPr>
          <w:rFonts w:ascii="조선신명조" w:eastAsia="조선신명조" w:hAnsi="맑은 고딕" w:cs="맑은 고딕"/>
          <w:color w:val="000000"/>
          <w:sz w:val="18"/>
          <w:szCs w:val="18"/>
          <w:lang w:eastAsia="ko-KR"/>
        </w:rPr>
        <w:t>(local summarization)</w:t>
      </w:r>
      <w:r w:rsidRPr="0019713E">
        <w:rPr>
          <w:rFonts w:ascii="조선신명조" w:eastAsia="조선신명조" w:hAnsi="맑은 고딕" w:cs="맑은 고딕" w:hint="eastAsia"/>
          <w:color w:val="000000"/>
          <w:sz w:val="18"/>
          <w:szCs w:val="18"/>
          <w:lang w:eastAsia="ko-KR"/>
        </w:rPr>
        <w:t>을</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통해</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변동성을</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축소시키고</w:t>
      </w:r>
      <w:r w:rsidRPr="0019713E">
        <w:rPr>
          <w:rFonts w:ascii="조선신명조" w:eastAsia="조선신명조" w:hAnsi="맑은 고딕" w:cs="맑은 고딕"/>
          <w:color w:val="000000"/>
          <w:sz w:val="18"/>
          <w:szCs w:val="18"/>
          <w:lang w:eastAsia="ko-KR"/>
        </w:rPr>
        <w:t>, GRU</w:t>
      </w:r>
      <w:r w:rsidRPr="0019713E">
        <w:rPr>
          <w:rFonts w:ascii="조선신명조" w:eastAsia="조선신명조" w:hAnsi="맑은 고딕" w:cs="맑은 고딕" w:hint="eastAsia"/>
          <w:color w:val="000000"/>
          <w:sz w:val="18"/>
          <w:szCs w:val="18"/>
          <w:lang w:eastAsia="ko-KR"/>
        </w:rPr>
        <w:t>의</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간결한</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게이트</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구조가</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주요</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추세를</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효율적으로</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포착했기</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때문으로</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해석된다</w:t>
      </w:r>
      <w:r w:rsidRPr="0019713E">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특히 직접 감성 변수의 추가가 모델의 비선형 반응성을 높여, 가선 발생 직후의 시장 정서 변화를 효과적으로 반영한 것으로 보인다. 감성 신호가 단독으로는 불안정할 수 있으나, 이벤트 정보와 결합될 경우 시장 참여자의 기대와 반응을 보완적으로 포착할 수 있음을 보여준다. 즉,</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감성</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톤의</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방향성이</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환율의</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단기적</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모멘텀을</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설명하는</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효과적인</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보조</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변수로</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작용했음을</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시사한다</w:t>
      </w:r>
      <w:r w:rsidRPr="0019713E">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또한</w:t>
      </w:r>
      <w:r w:rsidRPr="0019713E">
        <w:rPr>
          <w:rFonts w:ascii="조선신명조" w:eastAsia="조선신명조" w:hAnsi="맑은 고딕" w:cs="맑은 고딕"/>
          <w:color w:val="000000"/>
          <w:sz w:val="18"/>
          <w:szCs w:val="18"/>
          <w:lang w:eastAsia="ko-KR"/>
        </w:rPr>
        <w:t xml:space="preserve"> LSTM(Macro + Event, lookback=30) </w:t>
      </w:r>
      <w:r w:rsidRPr="0019713E">
        <w:rPr>
          <w:rFonts w:ascii="조선신명조" w:eastAsia="조선신명조" w:hAnsi="맑은 고딕" w:cs="맑은 고딕" w:hint="eastAsia"/>
          <w:color w:val="000000"/>
          <w:sz w:val="18"/>
          <w:szCs w:val="18"/>
          <w:lang w:eastAsia="ko-KR"/>
        </w:rPr>
        <w:t>역시</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거의</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동일한</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수준의</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성능을</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보여</w:t>
      </w:r>
      <w:r w:rsidRPr="0019713E">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장기 메모리 구조가 중기 예측에서도 누적된 시간 의존성을 안정적으로 유지할 수 있음을 입증한다.</w:t>
      </w:r>
      <w:r w:rsidRPr="0019713E">
        <w:rPr>
          <w:rFonts w:hint="eastAsia"/>
          <w:lang w:eastAsia="ko-KR"/>
        </w:rPr>
        <w:t xml:space="preserve"> </w:t>
      </w:r>
      <w:r w:rsidRPr="0019713E">
        <w:rPr>
          <w:rFonts w:ascii="조선신명조" w:eastAsia="조선신명조" w:hAnsi="맑은 고딕" w:cs="맑은 고딕" w:hint="eastAsia"/>
          <w:color w:val="000000"/>
          <w:sz w:val="18"/>
          <w:szCs w:val="18"/>
          <w:lang w:eastAsia="ko-KR"/>
        </w:rPr>
        <w:t>즉</w:t>
      </w:r>
      <w:r w:rsidRPr="0019713E">
        <w:rPr>
          <w:rFonts w:ascii="조선신명조" w:eastAsia="조선신명조" w:hAnsi="맑은 고딕" w:cs="맑은 고딕"/>
          <w:color w:val="000000"/>
          <w:sz w:val="18"/>
          <w:szCs w:val="18"/>
          <w:lang w:eastAsia="ko-KR"/>
        </w:rPr>
        <w:t xml:space="preserve">, CNN-GRU </w:t>
      </w:r>
      <w:r w:rsidRPr="0019713E">
        <w:rPr>
          <w:rFonts w:ascii="조선신명조" w:eastAsia="조선신명조" w:hAnsi="맑은 고딕" w:cs="맑은 고딕" w:hint="eastAsia"/>
          <w:color w:val="000000"/>
          <w:sz w:val="18"/>
          <w:szCs w:val="18"/>
          <w:lang w:eastAsia="ko-KR"/>
        </w:rPr>
        <w:t>구조는</w:t>
      </w:r>
      <w:r w:rsidRPr="0019713E">
        <w:rPr>
          <w:rFonts w:ascii="조선신명조" w:eastAsia="조선신명조" w:hAnsi="맑은 고딕" w:cs="맑은 고딕"/>
          <w:color w:val="000000"/>
          <w:sz w:val="18"/>
          <w:szCs w:val="18"/>
          <w:lang w:eastAsia="ko-KR"/>
        </w:rPr>
        <w:t xml:space="preserve"> </w:t>
      </w:r>
      <w:proofErr w:type="spellStart"/>
      <w:r w:rsidRPr="0019713E">
        <w:rPr>
          <w:rFonts w:ascii="조선신명조" w:eastAsia="조선신명조" w:hAnsi="맑은 고딕" w:cs="맑은 고딕" w:hint="eastAsia"/>
          <w:color w:val="000000"/>
          <w:sz w:val="18"/>
          <w:szCs w:val="18"/>
          <w:lang w:eastAsia="ko-KR"/>
        </w:rPr>
        <w:t>단기·중기</w:t>
      </w:r>
      <w:proofErr w:type="spellEnd"/>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구간에서</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감성과</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사건의</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결합</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효과를</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극대화하여</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평균</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오차를</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최소화하는</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데</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유리하며</w:t>
      </w:r>
      <w:r w:rsidRPr="0019713E">
        <w:rPr>
          <w:rFonts w:ascii="조선신명조" w:eastAsia="조선신명조" w:hAnsi="맑은 고딕" w:cs="맑은 고딕"/>
          <w:color w:val="000000"/>
          <w:sz w:val="18"/>
          <w:szCs w:val="18"/>
          <w:lang w:eastAsia="ko-KR"/>
        </w:rPr>
        <w:t>, LSTM</w:t>
      </w:r>
      <w:r w:rsidRPr="0019713E">
        <w:rPr>
          <w:rFonts w:ascii="조선신명조" w:eastAsia="조선신명조" w:hAnsi="맑은 고딕" w:cs="맑은 고딕" w:hint="eastAsia"/>
          <w:color w:val="000000"/>
          <w:sz w:val="18"/>
          <w:szCs w:val="18"/>
          <w:lang w:eastAsia="ko-KR"/>
        </w:rPr>
        <w:t>은</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상대적으로</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더</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긴</w:t>
      </w:r>
      <w:r w:rsidRPr="0019713E">
        <w:rPr>
          <w:rFonts w:ascii="조선신명조" w:eastAsia="조선신명조" w:hAnsi="맑은 고딕" w:cs="맑은 고딕"/>
          <w:color w:val="000000"/>
          <w:sz w:val="18"/>
          <w:szCs w:val="18"/>
          <w:lang w:eastAsia="ko-KR"/>
        </w:rPr>
        <w:t xml:space="preserve"> </w:t>
      </w:r>
      <w:proofErr w:type="spellStart"/>
      <w:r w:rsidRPr="0019713E">
        <w:rPr>
          <w:rFonts w:ascii="조선신명조" w:eastAsia="조선신명조" w:hAnsi="맑은 고딕" w:cs="맑은 고딕" w:hint="eastAsia"/>
          <w:color w:val="000000"/>
          <w:sz w:val="18"/>
          <w:szCs w:val="18"/>
          <w:lang w:eastAsia="ko-KR"/>
        </w:rPr>
        <w:t>시간축에서의</w:t>
      </w:r>
      <w:proofErr w:type="spellEnd"/>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안정적</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추세</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학습에</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유효한</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형태로</w:t>
      </w:r>
      <w:r w:rsidRPr="0019713E">
        <w:rPr>
          <w:rFonts w:ascii="조선신명조" w:eastAsia="조선신명조" w:hAnsi="맑은 고딕" w:cs="맑은 고딕"/>
          <w:color w:val="000000"/>
          <w:sz w:val="18"/>
          <w:szCs w:val="18"/>
          <w:lang w:eastAsia="ko-KR"/>
        </w:rPr>
        <w:t xml:space="preserve"> </w:t>
      </w:r>
      <w:r w:rsidRPr="0019713E">
        <w:rPr>
          <w:rFonts w:ascii="조선신명조" w:eastAsia="조선신명조" w:hAnsi="맑은 고딕" w:cs="맑은 고딕" w:hint="eastAsia"/>
          <w:color w:val="000000"/>
          <w:sz w:val="18"/>
          <w:szCs w:val="18"/>
          <w:lang w:eastAsia="ko-KR"/>
        </w:rPr>
        <w:t>구분된다</w:t>
      </w:r>
      <w:r w:rsidRPr="0019713E">
        <w:rPr>
          <w:rFonts w:ascii="조선신명조" w:eastAsia="조선신명조" w:hAnsi="맑은 고딕" w:cs="맑은 고딕"/>
          <w:color w:val="000000"/>
          <w:sz w:val="18"/>
          <w:szCs w:val="18"/>
          <w:lang w:eastAsia="ko-KR"/>
        </w:rPr>
        <w:t>.</w:t>
      </w:r>
    </w:p>
    <w:p w14:paraId="526E5237" w14:textId="77777777" w:rsidR="003371AB" w:rsidRDefault="00A62A1E" w:rsidP="003371AB">
      <w:pPr>
        <w:pBdr>
          <w:top w:val="nil"/>
          <w:left w:val="nil"/>
          <w:bottom w:val="nil"/>
          <w:right w:val="nil"/>
          <w:between w:val="nil"/>
        </w:pBdr>
        <w:spacing w:before="53" w:line="252" w:lineRule="auto"/>
        <w:ind w:firstLine="110"/>
        <w:jc w:val="both"/>
        <w:rPr>
          <w:rFonts w:eastAsiaTheme="minorEastAsia"/>
          <w:lang w:eastAsia="ko-KR"/>
        </w:rPr>
      </w:pPr>
      <w:r w:rsidRPr="00A62A1E">
        <w:rPr>
          <w:rFonts w:ascii="조선신명조" w:eastAsia="조선신명조" w:hAnsi="맑은 고딕" w:cs="맑은 고딕" w:hint="eastAsia"/>
          <w:color w:val="000000"/>
          <w:sz w:val="18"/>
          <w:szCs w:val="18"/>
          <w:lang w:eastAsia="ko-KR"/>
        </w:rPr>
        <w:t>비정상적</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환율</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변동</w:t>
      </w:r>
      <w:r>
        <w:rPr>
          <w:rFonts w:ascii="조선신명조" w:eastAsia="조선신명조" w:hAnsi="맑은 고딕" w:cs="맑은 고딕" w:hint="eastAsia"/>
          <w:color w:val="000000"/>
          <w:sz w:val="18"/>
          <w:szCs w:val="18"/>
          <w:lang w:eastAsia="ko-KR"/>
        </w:rPr>
        <w:t xml:space="preserve">에서의 중앙값 기반 </w:t>
      </w:r>
      <w:r w:rsidRPr="00A62A1E">
        <w:rPr>
          <w:rFonts w:ascii="조선신명조" w:eastAsia="조선신명조" w:hAnsi="맑은 고딕" w:cs="맑은 고딕" w:hint="eastAsia"/>
          <w:color w:val="000000"/>
          <w:sz w:val="18"/>
          <w:szCs w:val="18"/>
          <w:lang w:eastAsia="ko-KR"/>
        </w:rPr>
        <w:t>강건성</w:t>
      </w:r>
      <w:r>
        <w:rPr>
          <w:rFonts w:ascii="조선신명조" w:eastAsia="조선신명조" w:hAnsi="맑은 고딕" w:cs="맑은 고딕" w:hint="eastAsia"/>
          <w:color w:val="000000"/>
          <w:sz w:val="18"/>
          <w:szCs w:val="18"/>
          <w:lang w:eastAsia="ko-KR"/>
        </w:rPr>
        <w:t>(</w:t>
      </w:r>
      <w:proofErr w:type="spellStart"/>
      <w:r>
        <w:rPr>
          <w:rFonts w:ascii="조선신명조" w:eastAsia="조선신명조" w:hAnsi="맑은 고딕" w:cs="맑은 고딕" w:hint="eastAsia"/>
          <w:color w:val="000000"/>
          <w:sz w:val="18"/>
          <w:szCs w:val="18"/>
          <w:lang w:eastAsia="ko-KR"/>
        </w:rPr>
        <w:t>MedAE</w:t>
      </w:r>
      <w:proofErr w:type="spellEnd"/>
      <w:r>
        <w:rPr>
          <w:rFonts w:ascii="조선신명조" w:eastAsia="조선신명조" w:hAnsi="맑은 고딕" w:cs="맑은 고딕" w:hint="eastAsia"/>
          <w:color w:val="000000"/>
          <w:sz w:val="18"/>
          <w:szCs w:val="18"/>
          <w:lang w:eastAsia="ko-KR"/>
        </w:rPr>
        <w:t xml:space="preserve">, </w:t>
      </w:r>
      <w:proofErr w:type="spellStart"/>
      <w:r>
        <w:rPr>
          <w:rFonts w:ascii="조선신명조" w:eastAsia="조선신명조" w:hAnsi="맑은 고딕" w:cs="맑은 고딕" w:hint="eastAsia"/>
          <w:color w:val="000000"/>
          <w:sz w:val="18"/>
          <w:szCs w:val="18"/>
          <w:lang w:eastAsia="ko-KR"/>
        </w:rPr>
        <w:t>MedAPE</w:t>
      </w:r>
      <w:proofErr w:type="spellEnd"/>
      <w:r>
        <w:rPr>
          <w:rFonts w:ascii="조선신명조" w:eastAsia="조선신명조" w:hAnsi="맑은 고딕" w:cs="맑은 고딕" w:hint="eastAsia"/>
          <w:color w:val="000000"/>
          <w:sz w:val="18"/>
          <w:szCs w:val="18"/>
          <w:lang w:eastAsia="ko-KR"/>
        </w:rPr>
        <w:t>)</w:t>
      </w:r>
      <w:r w:rsidRPr="00A62A1E">
        <w:rPr>
          <w:rFonts w:ascii="조선신명조" w:eastAsia="조선신명조" w:hAnsi="맑은 고딕" w:cs="맑은 고딕" w:hint="eastAsia"/>
          <w:color w:val="000000"/>
          <w:sz w:val="18"/>
          <w:szCs w:val="18"/>
          <w:lang w:eastAsia="ko-KR"/>
        </w:rPr>
        <w:t>을</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평가한</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결과</w:t>
      </w:r>
      <w:r w:rsidRPr="00A62A1E">
        <w:rPr>
          <w:rFonts w:ascii="조선신명조" w:eastAsia="조선신명조" w:hAnsi="맑은 고딕" w:cs="맑은 고딕"/>
          <w:color w:val="000000"/>
          <w:sz w:val="18"/>
          <w:szCs w:val="18"/>
          <w:lang w:eastAsia="ko-KR"/>
        </w:rPr>
        <w:t xml:space="preserve">, LSTM(Macro + Event + Sentiment(Direct)) </w:t>
      </w:r>
      <w:r w:rsidRPr="00A62A1E">
        <w:rPr>
          <w:rFonts w:ascii="조선신명조" w:eastAsia="조선신명조" w:hAnsi="맑은 고딕" w:cs="맑은 고딕" w:hint="eastAsia"/>
          <w:color w:val="000000"/>
          <w:sz w:val="18"/>
          <w:szCs w:val="18"/>
          <w:lang w:eastAsia="ko-KR"/>
        </w:rPr>
        <w:t>조합이</w:t>
      </w:r>
      <w:r w:rsidRPr="00A62A1E">
        <w:rPr>
          <w:rFonts w:ascii="조선신명조" w:eastAsia="조선신명조" w:hAnsi="맑은 고딕" w:cs="맑은 고딕"/>
          <w:color w:val="000000"/>
          <w:sz w:val="18"/>
          <w:szCs w:val="18"/>
          <w:lang w:eastAsia="ko-KR"/>
        </w:rPr>
        <w:t xml:space="preserve"> </w:t>
      </w:r>
      <w:r>
        <w:rPr>
          <w:rFonts w:ascii="조선신명조" w:eastAsia="조선신명조" w:hAnsi="맑은 고딕" w:cs="맑은 고딕"/>
          <w:color w:val="000000"/>
          <w:sz w:val="18"/>
          <w:szCs w:val="18"/>
          <w:lang w:eastAsia="ko-KR"/>
        </w:rPr>
        <w:t>가장</w:t>
      </w:r>
      <w:r>
        <w:rPr>
          <w:rFonts w:ascii="조선신명조" w:eastAsia="조선신명조" w:hAnsi="맑은 고딕" w:cs="맑은 고딕" w:hint="eastAsia"/>
          <w:color w:val="000000"/>
          <w:sz w:val="18"/>
          <w:szCs w:val="18"/>
          <w:lang w:eastAsia="ko-KR"/>
        </w:rPr>
        <w:t xml:space="preserve"> 뛰어난 예측 안정성을 보였다</w:t>
      </w:r>
      <w:r w:rsidRPr="00A62A1E">
        <w:rPr>
          <w:rFonts w:ascii="조선신명조" w:eastAsia="조선신명조" w:hAnsi="맑은 고딕" w:cs="맑은 고딕"/>
          <w:color w:val="000000"/>
          <w:sz w:val="18"/>
          <w:szCs w:val="18"/>
          <w:lang w:eastAsia="ko-KR"/>
        </w:rPr>
        <w:t>(</w:t>
      </w:r>
      <w:proofErr w:type="spellStart"/>
      <w:r w:rsidRPr="00A62A1E">
        <w:rPr>
          <w:rFonts w:ascii="조선신명조" w:eastAsia="조선신명조" w:hAnsi="맑은 고딕" w:cs="맑은 고딕"/>
          <w:color w:val="000000"/>
          <w:sz w:val="18"/>
          <w:szCs w:val="18"/>
          <w:lang w:eastAsia="ko-KR"/>
        </w:rPr>
        <w:t>MedAE</w:t>
      </w:r>
      <w:proofErr w:type="spellEnd"/>
      <w:r w:rsidRPr="00A62A1E">
        <w:rPr>
          <w:rFonts w:ascii="조선신명조" w:eastAsia="조선신명조" w:hAnsi="맑은 고딕" w:cs="맑은 고딕"/>
          <w:color w:val="000000"/>
          <w:sz w:val="18"/>
          <w:szCs w:val="18"/>
          <w:lang w:eastAsia="ko-KR"/>
        </w:rPr>
        <w:t>=4.317</w:t>
      </w:r>
      <w:r>
        <w:rPr>
          <w:rFonts w:ascii="조선신명조" w:eastAsia="조선신명조" w:hAnsi="맑은 고딕" w:cs="맑은 고딕" w:hint="eastAsia"/>
          <w:color w:val="000000"/>
          <w:sz w:val="18"/>
          <w:szCs w:val="18"/>
          <w:lang w:eastAsia="ko-KR"/>
        </w:rPr>
        <w:t>, lookback=30</w:t>
      </w:r>
      <w:r w:rsidRPr="00A62A1E">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A62A1E">
        <w:rPr>
          <w:rFonts w:ascii="조선신명조" w:eastAsia="조선신명조" w:hAnsi="맑은 고딕" w:cs="맑은 고딕"/>
          <w:color w:val="000000"/>
          <w:sz w:val="18"/>
          <w:szCs w:val="18"/>
          <w:lang w:eastAsia="ko-KR"/>
        </w:rPr>
        <w:t>이는 감성 신호가 비선형적 충격이 발생하는 시점에서 LSTM의 장기 메모리와 상호 보완적으로 작용하여, 오차 분포의 꼬리</w:t>
      </w:r>
      <w:r>
        <w:rPr>
          <w:rFonts w:ascii="조선신명조" w:eastAsia="조선신명조" w:hAnsi="맑은 고딕" w:cs="맑은 고딕" w:hint="eastAsia"/>
          <w:color w:val="000000"/>
          <w:sz w:val="18"/>
          <w:szCs w:val="18"/>
          <w:lang w:eastAsia="ko-KR"/>
        </w:rPr>
        <w:t>(Tail)</w:t>
      </w:r>
      <w:r w:rsidRPr="00A62A1E">
        <w:rPr>
          <w:rFonts w:ascii="조선신명조" w:eastAsia="조선신명조" w:hAnsi="맑은 고딕" w:cs="맑은 고딕"/>
          <w:color w:val="000000"/>
          <w:sz w:val="18"/>
          <w:szCs w:val="18"/>
          <w:lang w:eastAsia="ko-KR"/>
        </w:rPr>
        <w:t xml:space="preserve"> 영역을 효과적으로 억제</w:t>
      </w:r>
      <w:r>
        <w:rPr>
          <w:rFonts w:ascii="조선신명조" w:eastAsia="조선신명조" w:hAnsi="맑은 고딕" w:cs="맑은 고딕" w:hint="eastAsia"/>
          <w:color w:val="000000"/>
          <w:sz w:val="18"/>
          <w:szCs w:val="18"/>
          <w:lang w:eastAsia="ko-KR"/>
        </w:rPr>
        <w:t>하는데 도움을 준 것으로 보인다.</w:t>
      </w:r>
      <w:r w:rsidR="00290A4C">
        <w:rPr>
          <w:rFonts w:ascii="조선신명조" w:eastAsia="조선신명조" w:hAnsi="맑은 고딕" w:cs="맑은 고딕" w:hint="eastAsia"/>
          <w:color w:val="000000"/>
          <w:sz w:val="18"/>
          <w:szCs w:val="18"/>
          <w:lang w:eastAsia="ko-KR"/>
        </w:rPr>
        <w:t xml:space="preserve"> </w:t>
      </w:r>
      <w:r>
        <w:rPr>
          <w:rFonts w:ascii="조선신명조" w:eastAsia="조선신명조" w:hAnsi="맑은 고딕" w:cs="맑은 고딕" w:hint="eastAsia"/>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에서</w:t>
      </w:r>
      <w:r w:rsidRPr="00A62A1E">
        <w:rPr>
          <w:rFonts w:ascii="조선신명조" w:eastAsia="조선신명조" w:hAnsi="맑은 고딕" w:cs="맑은 고딕"/>
          <w:color w:val="000000"/>
          <w:sz w:val="18"/>
          <w:szCs w:val="18"/>
          <w:lang w:eastAsia="ko-KR"/>
        </w:rPr>
        <w:t xml:space="preserve"> </w:t>
      </w:r>
      <w:proofErr w:type="spellStart"/>
      <w:r w:rsidRPr="00A62A1E">
        <w:rPr>
          <w:rFonts w:ascii="조선신명조" w:eastAsia="조선신명조" w:hAnsi="맑은 고딕" w:cs="맑은 고딕" w:hint="eastAsia"/>
          <w:color w:val="000000"/>
          <w:sz w:val="18"/>
          <w:szCs w:val="18"/>
          <w:lang w:eastAsia="ko-KR"/>
        </w:rPr>
        <w:t>최저값을</w:t>
      </w:r>
      <w:proofErr w:type="spellEnd"/>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기록하며</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가장</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안정적인</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예측력을</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보였다</w:t>
      </w:r>
      <w:r w:rsidRPr="00A62A1E">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반면</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장기</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예측</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구간</w:t>
      </w:r>
      <w:r w:rsidR="00290A4C" w:rsidRPr="00290A4C">
        <w:rPr>
          <w:rFonts w:ascii="조선신명조" w:eastAsia="조선신명조" w:hAnsi="맑은 고딕" w:cs="맑은 고딕"/>
          <w:color w:val="000000"/>
          <w:sz w:val="18"/>
          <w:szCs w:val="18"/>
          <w:lang w:eastAsia="ko-KR"/>
        </w:rPr>
        <w:t>(lookback=90)</w:t>
      </w:r>
      <w:r w:rsidR="00290A4C" w:rsidRPr="00290A4C">
        <w:rPr>
          <w:rFonts w:ascii="조선신명조" w:eastAsia="조선신명조" w:hAnsi="맑은 고딕" w:cs="맑은 고딕" w:hint="eastAsia"/>
          <w:color w:val="000000"/>
          <w:sz w:val="18"/>
          <w:szCs w:val="18"/>
          <w:lang w:eastAsia="ko-KR"/>
        </w:rPr>
        <w:t>에서는</w:t>
      </w:r>
      <w:r w:rsidR="00290A4C" w:rsidRPr="00290A4C">
        <w:rPr>
          <w:rFonts w:ascii="조선신명조" w:eastAsia="조선신명조" w:hAnsi="맑은 고딕" w:cs="맑은 고딕"/>
          <w:color w:val="000000"/>
          <w:sz w:val="18"/>
          <w:szCs w:val="18"/>
          <w:lang w:eastAsia="ko-KR"/>
        </w:rPr>
        <w:t xml:space="preserve"> LSTM(Macro + Event) </w:t>
      </w:r>
      <w:r w:rsidR="00290A4C" w:rsidRPr="00290A4C">
        <w:rPr>
          <w:rFonts w:ascii="조선신명조" w:eastAsia="조선신명조" w:hAnsi="맑은 고딕" w:cs="맑은 고딕" w:hint="eastAsia"/>
          <w:color w:val="000000"/>
          <w:sz w:val="18"/>
          <w:szCs w:val="18"/>
          <w:lang w:eastAsia="ko-KR"/>
        </w:rPr>
        <w:t>조합이</w:t>
      </w:r>
      <w:r w:rsidR="00290A4C" w:rsidRPr="00290A4C">
        <w:rPr>
          <w:rFonts w:ascii="조선신명조" w:eastAsia="조선신명조" w:hAnsi="맑은 고딕" w:cs="맑은 고딕"/>
          <w:color w:val="000000"/>
          <w:sz w:val="18"/>
          <w:szCs w:val="18"/>
          <w:lang w:eastAsia="ko-KR"/>
        </w:rPr>
        <w:t xml:space="preserve"> </w:t>
      </w:r>
      <w:proofErr w:type="spellStart"/>
      <w:r w:rsidR="00290A4C" w:rsidRPr="00290A4C">
        <w:rPr>
          <w:rFonts w:ascii="조선신명조" w:eastAsia="조선신명조" w:hAnsi="맑은 고딕" w:cs="맑은 고딕"/>
          <w:color w:val="000000"/>
          <w:sz w:val="18"/>
          <w:szCs w:val="18"/>
          <w:lang w:eastAsia="ko-KR"/>
        </w:rPr>
        <w:t>MedAPE</w:t>
      </w:r>
      <w:proofErr w:type="spellEnd"/>
      <w:r w:rsidR="00290A4C" w:rsidRPr="00290A4C">
        <w:rPr>
          <w:rFonts w:ascii="조선신명조" w:eastAsia="조선신명조" w:hAnsi="맑은 고딕" w:cs="맑은 고딕"/>
          <w:color w:val="000000"/>
          <w:sz w:val="18"/>
          <w:szCs w:val="18"/>
          <w:lang w:eastAsia="ko-KR"/>
        </w:rPr>
        <w:t>=0.316</w:t>
      </w:r>
      <w:r w:rsidR="00290A4C" w:rsidRPr="00290A4C">
        <w:rPr>
          <w:rFonts w:ascii="조선신명조" w:eastAsia="조선신명조" w:hAnsi="맑은 고딕" w:cs="맑은 고딕" w:hint="eastAsia"/>
          <w:color w:val="000000"/>
          <w:sz w:val="18"/>
          <w:szCs w:val="18"/>
          <w:lang w:eastAsia="ko-KR"/>
        </w:rPr>
        <w:t>으로</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최저치를</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기록하며</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감성</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신호를</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제외한</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간결한</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피처</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구성이</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오히려</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장기적</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분포</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안정성에</w:t>
      </w:r>
      <w:r w:rsidR="00290A4C" w:rsidRPr="00290A4C">
        <w:rPr>
          <w:rFonts w:ascii="조선신명조" w:eastAsia="조선신명조" w:hAnsi="맑은 고딕" w:cs="맑은 고딕"/>
          <w:color w:val="000000"/>
          <w:sz w:val="18"/>
          <w:szCs w:val="18"/>
          <w:lang w:eastAsia="ko-KR"/>
        </w:rPr>
        <w:t xml:space="preserve"> </w:t>
      </w:r>
      <w:r w:rsidR="00290A4C" w:rsidRPr="00290A4C">
        <w:rPr>
          <w:rFonts w:ascii="조선신명조" w:eastAsia="조선신명조" w:hAnsi="맑은 고딕" w:cs="맑은 고딕" w:hint="eastAsia"/>
          <w:color w:val="000000"/>
          <w:sz w:val="18"/>
          <w:szCs w:val="18"/>
          <w:lang w:eastAsia="ko-KR"/>
        </w:rPr>
        <w:t>유리하였다</w:t>
      </w:r>
      <w:r w:rsidR="00290A4C" w:rsidRPr="00290A4C">
        <w:rPr>
          <w:rFonts w:ascii="조선신명조" w:eastAsia="조선신명조" w:hAnsi="맑은 고딕" w:cs="맑은 고딕"/>
          <w:color w:val="000000"/>
          <w:sz w:val="18"/>
          <w:szCs w:val="18"/>
          <w:lang w:eastAsia="ko-KR"/>
        </w:rPr>
        <w:t>.</w:t>
      </w:r>
      <w:r w:rsidR="00290A4C">
        <w:rPr>
          <w:rFonts w:ascii="조선신명조" w:eastAsia="조선신명조" w:hAnsi="맑은 고딕" w:cs="맑은 고딕" w:hint="eastAsia"/>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이러한</w:t>
      </w:r>
      <w:r w:rsidRPr="00A62A1E">
        <w:rPr>
          <w:rFonts w:ascii="조선신명조" w:eastAsia="조선신명조" w:hAnsi="맑은 고딕" w:cs="맑은 고딕"/>
          <w:color w:val="000000"/>
          <w:sz w:val="18"/>
          <w:szCs w:val="18"/>
          <w:lang w:eastAsia="ko-KR"/>
        </w:rPr>
        <w:t xml:space="preserve"> </w:t>
      </w:r>
      <w:r w:rsidR="00290A4C">
        <w:rPr>
          <w:rFonts w:ascii="조선신명조" w:eastAsia="조선신명조" w:hAnsi="맑은 고딕" w:cs="맑은 고딕" w:hint="eastAsia"/>
          <w:color w:val="000000"/>
          <w:sz w:val="18"/>
          <w:szCs w:val="18"/>
          <w:lang w:eastAsia="ko-KR"/>
        </w:rPr>
        <w:t xml:space="preserve">패턴은 </w:t>
      </w:r>
      <w:r w:rsidRPr="00A62A1E">
        <w:rPr>
          <w:rFonts w:ascii="조선신명조" w:eastAsia="조선신명조" w:hAnsi="맑은 고딕" w:cs="맑은 고딕" w:hint="eastAsia"/>
          <w:color w:val="000000"/>
          <w:sz w:val="18"/>
          <w:szCs w:val="18"/>
          <w:lang w:eastAsia="ko-KR"/>
        </w:rPr>
        <w:t>감성</w:t>
      </w:r>
      <w:r w:rsidRPr="00A62A1E">
        <w:rPr>
          <w:rFonts w:ascii="조선신명조" w:eastAsia="조선신명조" w:hAnsi="맑은 고딕" w:cs="맑은 고딕"/>
          <w:color w:val="000000"/>
          <w:sz w:val="18"/>
          <w:szCs w:val="18"/>
          <w:lang w:eastAsia="ko-KR"/>
        </w:rPr>
        <w:t xml:space="preserve"> </w:t>
      </w:r>
      <w:r w:rsidR="00290A4C">
        <w:rPr>
          <w:rFonts w:ascii="조선신명조" w:eastAsia="조선신명조" w:hAnsi="맑은 고딕" w:cs="맑은 고딕" w:hint="eastAsia"/>
          <w:color w:val="000000"/>
          <w:sz w:val="18"/>
          <w:szCs w:val="18"/>
          <w:lang w:eastAsia="ko-KR"/>
        </w:rPr>
        <w:t>신호가</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중기</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구간</w:t>
      </w:r>
      <w:r w:rsidR="00290A4C">
        <w:rPr>
          <w:rFonts w:ascii="조선신명조" w:eastAsia="조선신명조" w:hAnsi="맑은 고딕" w:cs="맑은 고딕" w:hint="eastAsia"/>
          <w:color w:val="000000"/>
          <w:sz w:val="18"/>
          <w:szCs w:val="18"/>
          <w:lang w:eastAsia="ko-KR"/>
        </w:rPr>
        <w:t>에서의 강건성 향상에 기여하지만</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장기</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구간</w:t>
      </w:r>
      <w:r w:rsidR="00290A4C">
        <w:rPr>
          <w:rFonts w:ascii="조선신명조" w:eastAsia="조선신명조" w:hAnsi="맑은 고딕" w:cs="맑은 고딕" w:hint="eastAsia"/>
          <w:color w:val="000000"/>
          <w:sz w:val="18"/>
          <w:szCs w:val="18"/>
          <w:lang w:eastAsia="ko-KR"/>
        </w:rPr>
        <w:t xml:space="preserve">에서는 그 효과가 점차 희석되고 </w:t>
      </w:r>
      <w:r w:rsidRPr="00A62A1E">
        <w:rPr>
          <w:rFonts w:ascii="조선신명조" w:eastAsia="조선신명조" w:hAnsi="맑은 고딕" w:cs="맑은 고딕" w:hint="eastAsia"/>
          <w:color w:val="000000"/>
          <w:sz w:val="18"/>
          <w:szCs w:val="18"/>
          <w:lang w:eastAsia="ko-KR"/>
        </w:rPr>
        <w:t>오히려</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거시</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및</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사건</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정보</w:t>
      </w:r>
      <w:r w:rsidRPr="00A62A1E">
        <w:rPr>
          <w:rFonts w:ascii="조선신명조" w:eastAsia="조선신명조" w:hAnsi="맑은 고딕" w:cs="맑은 고딕"/>
          <w:color w:val="000000"/>
          <w:sz w:val="18"/>
          <w:szCs w:val="18"/>
          <w:lang w:eastAsia="ko-KR"/>
        </w:rPr>
        <w:t>(Macro</w:t>
      </w:r>
      <w:r w:rsidRPr="00A62A1E">
        <w:rPr>
          <w:rFonts w:ascii="조선신명조" w:eastAsia="조선신명조" w:hAnsi="맑은 고딕" w:cs="맑은 고딕"/>
          <w:color w:val="000000"/>
          <w:sz w:val="18"/>
          <w:szCs w:val="18"/>
          <w:lang w:eastAsia="ko-KR"/>
        </w:rPr>
        <w:t>–</w:t>
      </w:r>
      <w:r w:rsidRPr="00A62A1E">
        <w:rPr>
          <w:rFonts w:ascii="조선신명조" w:eastAsia="조선신명조" w:hAnsi="맑은 고딕" w:cs="맑은 고딕"/>
          <w:color w:val="000000"/>
          <w:sz w:val="18"/>
          <w:szCs w:val="18"/>
          <w:lang w:eastAsia="ko-KR"/>
        </w:rPr>
        <w:t>Event)</w:t>
      </w:r>
      <w:r w:rsidR="00290A4C">
        <w:rPr>
          <w:rFonts w:ascii="조선신명조" w:eastAsia="조선신명조" w:hAnsi="맑은 고딕" w:cs="맑은 고딕" w:hint="eastAsia"/>
          <w:color w:val="000000"/>
          <w:sz w:val="18"/>
          <w:szCs w:val="18"/>
          <w:lang w:eastAsia="ko-KR"/>
        </w:rPr>
        <w:t>의 누적 효과가 지배적으로 작용함을 시사한다.</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즉</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감성</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신호는</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단기</w:t>
      </w:r>
      <w:r w:rsidR="00290A4C">
        <w:rPr>
          <w:rFonts w:ascii="조선신명조" w:eastAsia="조선신명조" w:hAnsi="맑은 고딕" w:cs="맑은 고딕" w:hint="eastAsia"/>
          <w:color w:val="000000"/>
          <w:sz w:val="18"/>
          <w:szCs w:val="18"/>
          <w:lang w:eastAsia="ko-KR"/>
        </w:rPr>
        <w:t xml:space="preserve">와 </w:t>
      </w:r>
      <w:r w:rsidRPr="00A62A1E">
        <w:rPr>
          <w:rFonts w:ascii="조선신명조" w:eastAsia="조선신명조" w:hAnsi="맑은 고딕" w:cs="맑은 고딕" w:hint="eastAsia"/>
          <w:color w:val="000000"/>
          <w:sz w:val="18"/>
          <w:szCs w:val="18"/>
          <w:lang w:eastAsia="ko-KR"/>
        </w:rPr>
        <w:t>중기</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예측에서</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비선형적</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변동성을</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흡수하는</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완충</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변수로</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작용하지만</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장기</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예측에서는</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감성의</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영향력이</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점차</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약화되고</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사건</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기반의</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누적</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효과가</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지배적인</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예측</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요인으로</w:t>
      </w:r>
      <w:r w:rsidRPr="00A62A1E">
        <w:rPr>
          <w:rFonts w:ascii="조선신명조" w:eastAsia="조선신명조" w:hAnsi="맑은 고딕" w:cs="맑은 고딕"/>
          <w:color w:val="000000"/>
          <w:sz w:val="18"/>
          <w:szCs w:val="18"/>
          <w:lang w:eastAsia="ko-KR"/>
        </w:rPr>
        <w:t xml:space="preserve"> </w:t>
      </w:r>
      <w:r w:rsidRPr="00A62A1E">
        <w:rPr>
          <w:rFonts w:ascii="조선신명조" w:eastAsia="조선신명조" w:hAnsi="맑은 고딕" w:cs="맑은 고딕" w:hint="eastAsia"/>
          <w:color w:val="000000"/>
          <w:sz w:val="18"/>
          <w:szCs w:val="18"/>
          <w:lang w:eastAsia="ko-KR"/>
        </w:rPr>
        <w:t>전환된다</w:t>
      </w:r>
      <w:r w:rsidRPr="00A62A1E">
        <w:rPr>
          <w:rFonts w:ascii="조선신명조" w:eastAsia="조선신명조" w:hAnsi="맑은 고딕" w:cs="맑은 고딕"/>
          <w:color w:val="000000"/>
          <w:sz w:val="18"/>
          <w:szCs w:val="18"/>
          <w:lang w:eastAsia="ko-KR"/>
        </w:rPr>
        <w:t>.</w:t>
      </w:r>
      <w:r w:rsidR="003371AB" w:rsidRPr="003371AB">
        <w:rPr>
          <w:rFonts w:hint="eastAsia"/>
          <w:lang w:eastAsia="ko-KR"/>
        </w:rPr>
        <w:t xml:space="preserve"> </w:t>
      </w:r>
    </w:p>
    <w:p w14:paraId="128E9099" w14:textId="3D7ACA82" w:rsidR="003371AB" w:rsidRPr="003371AB" w:rsidRDefault="003371AB" w:rsidP="00AD5555">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Pr>
          <w:rFonts w:ascii="조선신명조" w:eastAsia="조선신명조" w:hAnsi="맑은 고딕" w:cs="맑은 고딕" w:hint="eastAsia"/>
          <w:color w:val="000000"/>
          <w:sz w:val="18"/>
          <w:szCs w:val="18"/>
          <w:lang w:eastAsia="ko-KR"/>
        </w:rPr>
        <w:t xml:space="preserve">아울러, 예측 목적별 최적 조합들을 비교한 결과 공통적으로 다음 세 가지의 특징이 도출되었다. </w:t>
      </w:r>
      <w:r w:rsidR="00AD5555" w:rsidRPr="00AD5555">
        <w:rPr>
          <w:rFonts w:ascii="조선신명조" w:eastAsia="조선신명조" w:hAnsi="맑은 고딕" w:cs="맑은 고딕" w:hint="eastAsia"/>
          <w:color w:val="000000"/>
          <w:sz w:val="18"/>
          <w:szCs w:val="18"/>
          <w:lang w:eastAsia="ko-KR"/>
        </w:rPr>
        <w:t>첫째</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모든</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최적</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조합이</w:t>
      </w:r>
      <w:r w:rsidR="00AD5555" w:rsidRPr="00AD5555">
        <w:rPr>
          <w:rFonts w:ascii="조선신명조" w:eastAsia="조선신명조" w:hAnsi="맑은 고딕" w:cs="맑은 고딕"/>
          <w:color w:val="000000"/>
          <w:sz w:val="18"/>
          <w:szCs w:val="18"/>
          <w:lang w:eastAsia="ko-KR"/>
        </w:rPr>
        <w:t xml:space="preserve"> Macro </w:t>
      </w:r>
      <w:r w:rsidR="00AD5555" w:rsidRPr="00AD5555">
        <w:rPr>
          <w:rFonts w:ascii="조선신명조" w:eastAsia="조선신명조" w:hAnsi="맑은 고딕" w:cs="맑은 고딕" w:hint="eastAsia"/>
          <w:color w:val="000000"/>
          <w:sz w:val="18"/>
          <w:szCs w:val="18"/>
          <w:lang w:eastAsia="ko-KR"/>
        </w:rPr>
        <w:t>변수와</w:t>
      </w:r>
      <w:r w:rsidR="00AD5555" w:rsidRPr="00AD5555">
        <w:rPr>
          <w:rFonts w:ascii="조선신명조" w:eastAsia="조선신명조" w:hAnsi="맑은 고딕" w:cs="맑은 고딕"/>
          <w:color w:val="000000"/>
          <w:sz w:val="18"/>
          <w:szCs w:val="18"/>
          <w:lang w:eastAsia="ko-KR"/>
        </w:rPr>
        <w:t xml:space="preserve"> Event </w:t>
      </w:r>
      <w:r w:rsidR="00AD5555" w:rsidRPr="00AD5555">
        <w:rPr>
          <w:rFonts w:ascii="조선신명조" w:eastAsia="조선신명조" w:hAnsi="맑은 고딕" w:cs="맑은 고딕" w:hint="eastAsia"/>
          <w:color w:val="000000"/>
          <w:sz w:val="18"/>
          <w:szCs w:val="18"/>
          <w:lang w:eastAsia="ko-KR"/>
        </w:rPr>
        <w:t>변수를</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기본</w:t>
      </w:r>
      <w:r w:rsidR="00AD5555">
        <w:rPr>
          <w:rFonts w:ascii="조선신명조" w:eastAsia="조선신명조" w:hAnsi="맑은 고딕" w:cs="맑은 고딕" w:hint="eastAsia"/>
          <w:color w:val="000000"/>
          <w:sz w:val="18"/>
          <w:szCs w:val="18"/>
          <w:lang w:eastAsia="ko-KR"/>
        </w:rPr>
        <w:t>적으로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포함한다</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이는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환율</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예측에서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거시적</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요인과</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사건의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결합이</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텍스트</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감성</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변수보다</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항상</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상위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수준의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설명력을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갖는다는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점을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실증적으로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확인한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결과이다</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거시지표는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구조적</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안정성을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사건지표는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단기</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충격의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방향성을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제공함으로써</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두</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변수군이</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상호보완적</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기능을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수행한다</w:t>
      </w:r>
      <w:r w:rsidR="00AD5555" w:rsidRPr="00AD5555">
        <w:rPr>
          <w:rFonts w:ascii="조선신명조" w:eastAsia="조선신명조" w:hAnsi="맑은 고딕" w:cs="맑은 고딕"/>
          <w:color w:val="000000"/>
          <w:sz w:val="18"/>
          <w:szCs w:val="18"/>
          <w:lang w:eastAsia="ko-KR"/>
        </w:rPr>
        <w:t>.</w:t>
      </w:r>
      <w:r w:rsidR="00AD5555">
        <w:rPr>
          <w:rFonts w:ascii="조선신명조" w:eastAsia="조선신명조" w:hAnsi="맑은 고딕" w:cs="맑은 고딕" w:hint="eastAsia"/>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둘째</w:t>
      </w:r>
      <w:r w:rsidR="00AD5555" w:rsidRPr="00AD5555">
        <w:rPr>
          <w:rFonts w:ascii="조선신명조" w:eastAsia="조선신명조" w:hAnsi="맑은 고딕" w:cs="맑은 고딕"/>
          <w:color w:val="000000"/>
          <w:sz w:val="18"/>
          <w:szCs w:val="18"/>
          <w:lang w:eastAsia="ko-KR"/>
        </w:rPr>
        <w:t xml:space="preserve">, </w:t>
      </w:r>
      <w:r w:rsidR="00AD5555">
        <w:rPr>
          <w:rFonts w:ascii="조선신명조" w:eastAsia="조선신명조" w:hAnsi="맑은 고딕" w:cs="맑은 고딕" w:hint="eastAsia"/>
          <w:color w:val="000000"/>
          <w:sz w:val="18"/>
          <w:szCs w:val="18"/>
          <w:lang w:eastAsia="ko-KR"/>
        </w:rPr>
        <w:t>직접 감성</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변수는</w:t>
      </w:r>
      <w:r w:rsidR="00AD5555" w:rsidRPr="00AD5555">
        <w:rPr>
          <w:rFonts w:ascii="조선신명조" w:eastAsia="조선신명조" w:hAnsi="맑은 고딕" w:cs="맑은 고딕"/>
          <w:color w:val="000000"/>
          <w:sz w:val="18"/>
          <w:szCs w:val="18"/>
          <w:lang w:eastAsia="ko-KR"/>
        </w:rPr>
        <w:t xml:space="preserve"> </w:t>
      </w:r>
      <w:r w:rsidR="00AD5555">
        <w:rPr>
          <w:rFonts w:ascii="조선신명조" w:eastAsia="조선신명조" w:hAnsi="맑은 고딕" w:cs="맑은 고딕" w:hint="eastAsia"/>
          <w:color w:val="000000"/>
          <w:sz w:val="18"/>
          <w:szCs w:val="18"/>
          <w:lang w:eastAsia="ko-KR"/>
        </w:rPr>
        <w:t>특히 중기</w:t>
      </w:r>
      <w:r w:rsidR="00AD5555" w:rsidRPr="00AD5555">
        <w:rPr>
          <w:rFonts w:ascii="조선신명조" w:eastAsia="조선신명조" w:hAnsi="맑은 고딕" w:cs="맑은 고딕" w:hint="eastAsia"/>
          <w:color w:val="000000"/>
          <w:sz w:val="18"/>
          <w:szCs w:val="18"/>
          <w:lang w:eastAsia="ko-KR"/>
        </w:rPr>
        <w:t>에서</w:t>
      </w:r>
      <w:r w:rsidR="00AD5555">
        <w:rPr>
          <w:rFonts w:ascii="조선신명조" w:eastAsia="조선신명조" w:hAnsi="맑은 고딕" w:cs="맑은 고딕" w:hint="eastAsia"/>
          <w:color w:val="000000"/>
          <w:sz w:val="18"/>
          <w:szCs w:val="18"/>
          <w:lang w:eastAsia="ko-KR"/>
        </w:rPr>
        <w:t>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성능</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개선을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유의하게</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유도하였다</w:t>
      </w:r>
      <w:r w:rsidR="00AD5555" w:rsidRPr="00AD5555">
        <w:rPr>
          <w:rFonts w:ascii="조선신명조" w:eastAsia="조선신명조" w:hAnsi="맑은 고딕" w:cs="맑은 고딕"/>
          <w:color w:val="000000"/>
          <w:sz w:val="18"/>
          <w:szCs w:val="18"/>
          <w:lang w:eastAsia="ko-KR"/>
        </w:rPr>
        <w:t>.</w:t>
      </w:r>
      <w:r w:rsidR="00AD5555">
        <w:rPr>
          <w:rFonts w:ascii="조선신명조" w:eastAsia="조선신명조" w:hAnsi="맑은 고딕" w:cs="맑은 고딕" w:hint="eastAsia"/>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이는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감성</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정보가</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단기</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시장</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반응보다는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일정</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기간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누적된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정서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변동의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신호로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작용할</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때</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높은</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신뢰도를</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갖는다는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점을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의미한다</w:t>
      </w:r>
      <w:r w:rsidR="00AD5555" w:rsidRPr="00AD5555">
        <w:rPr>
          <w:rFonts w:ascii="조선신명조" w:eastAsia="조선신명조" w:hAnsi="맑은 고딕" w:cs="맑은 고딕"/>
          <w:color w:val="000000"/>
          <w:sz w:val="18"/>
          <w:szCs w:val="18"/>
          <w:lang w:eastAsia="ko-KR"/>
        </w:rPr>
        <w:t>.</w:t>
      </w:r>
      <w:r w:rsidR="00AD5555">
        <w:rPr>
          <w:rFonts w:ascii="조선신명조" w:eastAsia="조선신명조" w:hAnsi="맑은 고딕" w:cs="맑은 고딕" w:hint="eastAsia"/>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즉</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감성</w:t>
      </w:r>
      <w:r w:rsidR="00AD5555" w:rsidRPr="00AD5555">
        <w:rPr>
          <w:rFonts w:ascii="조선신명조" w:eastAsia="조선신명조" w:hAnsi="맑은 고딕" w:cs="맑은 고딕"/>
          <w:color w:val="000000"/>
          <w:sz w:val="18"/>
          <w:szCs w:val="18"/>
          <w:lang w:eastAsia="ko-KR"/>
        </w:rPr>
        <w:t xml:space="preserve"> </w:t>
      </w:r>
      <w:r w:rsidR="00AD5555">
        <w:rPr>
          <w:rFonts w:ascii="조선신명조" w:eastAsia="조선신명조" w:hAnsi="맑은 고딕" w:cs="맑은 고딕" w:hint="eastAsia"/>
          <w:color w:val="000000"/>
          <w:sz w:val="18"/>
          <w:szCs w:val="18"/>
          <w:lang w:eastAsia="ko-KR"/>
        </w:rPr>
        <w:t>변수</w:t>
      </w:r>
      <w:r w:rsidR="00AD5555" w:rsidRPr="00AD5555">
        <w:rPr>
          <w:rFonts w:ascii="조선신명조" w:eastAsia="조선신명조" w:hAnsi="맑은 고딕" w:cs="맑은 고딕" w:hint="eastAsia"/>
          <w:color w:val="000000"/>
          <w:sz w:val="18"/>
          <w:szCs w:val="18"/>
          <w:lang w:eastAsia="ko-KR"/>
        </w:rPr>
        <w:t>는</w:t>
      </w:r>
      <w:r w:rsidR="00AD5555" w:rsidRPr="00AD5555">
        <w:rPr>
          <w:rFonts w:ascii="조선신명조" w:eastAsia="조선신명조" w:hAnsi="맑은 고딕" w:cs="맑은 고딕"/>
          <w:color w:val="000000"/>
          <w:sz w:val="18"/>
          <w:szCs w:val="18"/>
          <w:lang w:eastAsia="ko-KR"/>
        </w:rPr>
        <w:t xml:space="preserve"> </w:t>
      </w:r>
      <w:proofErr w:type="spellStart"/>
      <w:r w:rsidR="00AD5555" w:rsidRPr="00AD5555">
        <w:rPr>
          <w:rFonts w:ascii="조선신명조" w:eastAsia="조선신명조" w:hAnsi="맑은 고딕" w:cs="맑은 고딕" w:hint="eastAsia"/>
          <w:color w:val="000000"/>
          <w:sz w:val="18"/>
          <w:szCs w:val="18"/>
          <w:lang w:eastAsia="ko-KR"/>
        </w:rPr>
        <w:t>고빈도</w:t>
      </w:r>
      <w:proofErr w:type="spellEnd"/>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시점에서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노이즈를</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유발하기</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쉬우나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일정</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길이의</w:t>
      </w:r>
      <w:r w:rsidR="00AD5555" w:rsidRPr="00AD5555">
        <w:rPr>
          <w:rFonts w:ascii="조선신명조" w:eastAsia="조선신명조" w:hAnsi="맑은 고딕" w:cs="맑은 고딕"/>
          <w:color w:val="000000"/>
          <w:sz w:val="18"/>
          <w:szCs w:val="18"/>
          <w:lang w:eastAsia="ko-KR"/>
        </w:rPr>
        <w:t xml:space="preserve"> lookback</w:t>
      </w:r>
      <w:r w:rsidR="00AD5555">
        <w:rPr>
          <w:rFonts w:ascii="조선신명조" w:eastAsia="조선신명조" w:hAnsi="맑은 고딕" w:cs="맑은 고딕" w:hint="eastAsia"/>
          <w:color w:val="000000"/>
          <w:sz w:val="18"/>
          <w:szCs w:val="18"/>
          <w:lang w:eastAsia="ko-KR"/>
        </w:rPr>
        <w:t>에서는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정서적</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방향성의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추세적</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전환을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포착할</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때</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모델의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예측력을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강화</w:t>
      </w:r>
      <w:r w:rsidR="00AD5555">
        <w:rPr>
          <w:rFonts w:ascii="조선신명조" w:eastAsia="조선신명조" w:hAnsi="맑은 고딕" w:cs="맑은 고딕" w:hint="eastAsia"/>
          <w:color w:val="000000"/>
          <w:sz w:val="18"/>
          <w:szCs w:val="18"/>
          <w:lang w:eastAsia="ko-KR"/>
        </w:rPr>
        <w:t xml:space="preserve">할 수 있다. </w:t>
      </w:r>
      <w:r w:rsidR="00AD5555" w:rsidRPr="00AD5555">
        <w:rPr>
          <w:rFonts w:ascii="조선신명조" w:eastAsia="조선신명조" w:hAnsi="맑은 고딕" w:cs="맑은 고딕" w:hint="eastAsia"/>
          <w:color w:val="000000"/>
          <w:sz w:val="18"/>
          <w:szCs w:val="18"/>
          <w:lang w:eastAsia="ko-KR"/>
        </w:rPr>
        <w:t>셋째</w:t>
      </w:r>
      <w:r w:rsidR="00AD5555" w:rsidRPr="00AD5555">
        <w:rPr>
          <w:rFonts w:ascii="조선신명조" w:eastAsia="조선신명조" w:hAnsi="맑은 고딕" w:cs="맑은 고딕"/>
          <w:color w:val="000000"/>
          <w:sz w:val="18"/>
          <w:szCs w:val="18"/>
          <w:lang w:eastAsia="ko-KR"/>
        </w:rPr>
        <w:t xml:space="preserve">, </w:t>
      </w:r>
      <w:r w:rsidR="00AD5555">
        <w:rPr>
          <w:rFonts w:ascii="조선신명조" w:eastAsia="조선신명조" w:hAnsi="맑은 고딕" w:cs="맑은 고딕" w:hint="eastAsia"/>
          <w:color w:val="000000"/>
          <w:sz w:val="18"/>
          <w:szCs w:val="18"/>
          <w:lang w:eastAsia="ko-KR"/>
        </w:rPr>
        <w:t xml:space="preserve">변수 선별 없이 </w:t>
      </w:r>
      <w:r w:rsidR="00AD5555" w:rsidRPr="00AD5555">
        <w:rPr>
          <w:rFonts w:ascii="조선신명조" w:eastAsia="조선신명조" w:hAnsi="맑은 고딕" w:cs="맑은 고딕" w:hint="eastAsia"/>
          <w:color w:val="000000"/>
          <w:sz w:val="18"/>
          <w:szCs w:val="18"/>
          <w:lang w:eastAsia="ko-KR"/>
        </w:rPr>
        <w:t>과도한</w:t>
      </w:r>
      <w:r w:rsidR="00AD5555" w:rsidRPr="00AD5555">
        <w:rPr>
          <w:rFonts w:ascii="조선신명조" w:eastAsia="조선신명조" w:hAnsi="맑은 고딕" w:cs="맑은 고딕"/>
          <w:color w:val="000000"/>
          <w:sz w:val="18"/>
          <w:szCs w:val="18"/>
          <w:lang w:eastAsia="ko-KR"/>
        </w:rPr>
        <w:t xml:space="preserve"> </w:t>
      </w:r>
      <w:r w:rsidR="00AD5555">
        <w:rPr>
          <w:rFonts w:ascii="조선신명조" w:eastAsia="조선신명조" w:hAnsi="맑은 고딕" w:cs="맑은 고딕" w:hint="eastAsia"/>
          <w:color w:val="000000"/>
          <w:sz w:val="18"/>
          <w:szCs w:val="18"/>
          <w:lang w:eastAsia="ko-KR"/>
        </w:rPr>
        <w:t>모든 변수들의 결합은</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성능</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향상보다</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오히려</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미세한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저하를</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초래하는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경향을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보였다</w:t>
      </w:r>
      <w:r w:rsidR="00AD5555" w:rsidRPr="00AD5555">
        <w:rPr>
          <w:rFonts w:ascii="조선신명조" w:eastAsia="조선신명조" w:hAnsi="맑은 고딕" w:cs="맑은 고딕"/>
          <w:color w:val="000000"/>
          <w:sz w:val="18"/>
          <w:szCs w:val="18"/>
          <w:lang w:eastAsia="ko-KR"/>
        </w:rPr>
        <w:t>.</w:t>
      </w:r>
      <w:r w:rsidR="00AD5555">
        <w:rPr>
          <w:rFonts w:ascii="조선신명조" w:eastAsia="조선신명조" w:hAnsi="맑은 고딕" w:cs="맑은 고딕" w:hint="eastAsia"/>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이는</w:t>
      </w:r>
      <w:r w:rsidR="00AD5555" w:rsidRPr="00AD5555">
        <w:rPr>
          <w:rFonts w:ascii="조선신명조" w:eastAsia="조선신명조" w:hAnsi="맑은 고딕" w:cs="맑은 고딕"/>
          <w:color w:val="000000"/>
          <w:sz w:val="18"/>
          <w:szCs w:val="18"/>
          <w:lang w:eastAsia="ko-KR"/>
        </w:rPr>
        <w:t xml:space="preserve"> </w:t>
      </w:r>
      <w:proofErr w:type="spellStart"/>
      <w:r w:rsidR="00AD5555" w:rsidRPr="00AD5555">
        <w:rPr>
          <w:rFonts w:ascii="조선신명조" w:eastAsia="조선신명조" w:hAnsi="맑은 고딕" w:cs="맑은 고딕" w:hint="eastAsia"/>
          <w:color w:val="000000"/>
          <w:sz w:val="18"/>
          <w:szCs w:val="18"/>
          <w:lang w:eastAsia="ko-KR"/>
        </w:rPr>
        <w:t>다중공선성</w:t>
      </w:r>
      <w:proofErr w:type="spellEnd"/>
      <w:r w:rsidR="00AD5555" w:rsidRPr="00AD5555">
        <w:rPr>
          <w:rFonts w:ascii="조선신명조" w:eastAsia="조선신명조" w:hAnsi="맑은 고딕" w:cs="맑은 고딕"/>
          <w:color w:val="000000"/>
          <w:sz w:val="18"/>
          <w:szCs w:val="18"/>
          <w:lang w:eastAsia="ko-KR"/>
        </w:rPr>
        <w:t>(multicollinearity)</w:t>
      </w:r>
      <w:r w:rsidR="00AD5555" w:rsidRPr="00AD5555">
        <w:rPr>
          <w:rFonts w:ascii="조선신명조" w:eastAsia="조선신명조" w:hAnsi="맑은 고딕" w:cs="맑은 고딕" w:hint="eastAsia"/>
          <w:color w:val="000000"/>
          <w:sz w:val="18"/>
          <w:szCs w:val="18"/>
          <w:lang w:eastAsia="ko-KR"/>
        </w:rPr>
        <w:t>과</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정보</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중복으로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인해</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모델의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일반화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성능이</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저해된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결과로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환율</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예측에</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있어서는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변수의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양보다</w:t>
      </w:r>
      <w:r w:rsidR="00AD5555" w:rsidRPr="00AD5555">
        <w:rPr>
          <w:rFonts w:ascii="조선신명조" w:eastAsia="조선신명조" w:hAnsi="맑은 고딕" w:cs="맑은 고딕"/>
          <w:color w:val="000000"/>
          <w:sz w:val="18"/>
          <w:szCs w:val="18"/>
          <w:lang w:eastAsia="ko-KR"/>
        </w:rPr>
        <w:t xml:space="preserve"> </w:t>
      </w:r>
      <w:r w:rsidR="00AD5555">
        <w:rPr>
          <w:rFonts w:ascii="조선신명조" w:eastAsia="조선신명조" w:hAnsi="맑은 고딕" w:cs="맑은 고딕" w:hint="eastAsia"/>
          <w:color w:val="000000"/>
          <w:sz w:val="18"/>
          <w:szCs w:val="18"/>
          <w:lang w:eastAsia="ko-KR"/>
        </w:rPr>
        <w:t>시장의 신호를 잘 반영할 수 있는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질이</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중요함을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보여준다</w:t>
      </w:r>
      <w:r w:rsidR="00AD5555" w:rsidRPr="00AD5555">
        <w:rPr>
          <w:rFonts w:ascii="조선신명조" w:eastAsia="조선신명조" w:hAnsi="맑은 고딕" w:cs="맑은 고딕"/>
          <w:color w:val="000000"/>
          <w:sz w:val="18"/>
          <w:szCs w:val="18"/>
          <w:lang w:eastAsia="ko-KR"/>
        </w:rPr>
        <w:t>.</w:t>
      </w:r>
      <w:r w:rsidR="0090002A">
        <w:rPr>
          <w:rFonts w:ascii="조선신명조" w:eastAsia="조선신명조" w:hAnsi="맑은 고딕" w:cs="맑은 고딕" w:hint="eastAsia"/>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따라서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실증</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결과는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color w:val="000000"/>
          <w:sz w:val="18"/>
          <w:szCs w:val="18"/>
          <w:lang w:eastAsia="ko-KR"/>
        </w:rPr>
        <w:t>“</w:t>
      </w:r>
      <w:r w:rsidR="00AD5555" w:rsidRPr="00AD5555">
        <w:rPr>
          <w:rFonts w:ascii="조선신명조" w:eastAsia="조선신명조" w:hAnsi="맑은 고딕" w:cs="맑은 고딕"/>
          <w:color w:val="000000"/>
          <w:sz w:val="18"/>
          <w:szCs w:val="18"/>
          <w:lang w:eastAsia="ko-KR"/>
        </w:rPr>
        <w:t>Macro + Event</w:t>
      </w:r>
      <w:r w:rsidR="00AD5555" w:rsidRPr="00AD5555">
        <w:rPr>
          <w:rFonts w:ascii="조선신명조" w:eastAsia="조선신명조" w:hAnsi="맑은 고딕" w:cs="맑은 고딕"/>
          <w:color w:val="000000"/>
          <w:sz w:val="18"/>
          <w:szCs w:val="18"/>
          <w:lang w:eastAsia="ko-KR"/>
        </w:rPr>
        <w:t>”</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또는</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color w:val="000000"/>
          <w:sz w:val="18"/>
          <w:szCs w:val="18"/>
          <w:lang w:eastAsia="ko-KR"/>
        </w:rPr>
        <w:t>“</w:t>
      </w:r>
      <w:r w:rsidR="00AD5555" w:rsidRPr="00AD5555">
        <w:rPr>
          <w:rFonts w:ascii="조선신명조" w:eastAsia="조선신명조" w:hAnsi="맑은 고딕" w:cs="맑은 고딕"/>
          <w:color w:val="000000"/>
          <w:sz w:val="18"/>
          <w:szCs w:val="18"/>
          <w:lang w:eastAsia="ko-KR"/>
        </w:rPr>
        <w:t>Macro + Event + Sentiment</w:t>
      </w:r>
      <w:r w:rsidR="0090002A">
        <w:rPr>
          <w:rFonts w:ascii="조선신명조" w:eastAsia="조선신명조" w:hAnsi="맑은 고딕" w:cs="맑은 고딕" w:hint="eastAsia"/>
          <w:color w:val="000000"/>
          <w:sz w:val="18"/>
          <w:szCs w:val="18"/>
          <w:lang w:eastAsia="ko-KR"/>
        </w:rPr>
        <w:t>(Direct)</w:t>
      </w:r>
      <w:r w:rsidR="00AD5555" w:rsidRPr="00AD5555">
        <w:rPr>
          <w:rFonts w:ascii="조선신명조" w:eastAsia="조선신명조" w:hAnsi="맑은 고딕" w:cs="맑은 고딕"/>
          <w:color w:val="000000"/>
          <w:sz w:val="18"/>
          <w:szCs w:val="18"/>
          <w:lang w:eastAsia="ko-KR"/>
        </w:rPr>
        <w:t>”</w:t>
      </w:r>
      <w:r w:rsidR="00AD5555" w:rsidRPr="00AD5555">
        <w:rPr>
          <w:rFonts w:ascii="조선신명조" w:eastAsia="조선신명조" w:hAnsi="맑은 고딕" w:cs="맑은 고딕" w:hint="eastAsia"/>
          <w:color w:val="000000"/>
          <w:sz w:val="18"/>
          <w:szCs w:val="18"/>
          <w:lang w:eastAsia="ko-KR"/>
        </w:rPr>
        <w:t>와</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같은</w:t>
      </w:r>
      <w:r w:rsidR="00AD5555" w:rsidRPr="00AD5555">
        <w:rPr>
          <w:rFonts w:ascii="조선신명조" w:eastAsia="조선신명조" w:hAnsi="맑은 고딕" w:cs="맑은 고딕"/>
          <w:color w:val="000000"/>
          <w:sz w:val="18"/>
          <w:szCs w:val="18"/>
          <w:lang w:eastAsia="ko-KR"/>
        </w:rPr>
        <w:t xml:space="preserve"> </w:t>
      </w:r>
      <w:r w:rsidR="0090002A">
        <w:rPr>
          <w:rFonts w:ascii="조선신명조" w:eastAsia="조선신명조" w:hAnsi="맑은 고딕" w:cs="맑은 고딕" w:hint="eastAsia"/>
          <w:color w:val="000000"/>
          <w:sz w:val="18"/>
          <w:szCs w:val="18"/>
          <w:lang w:eastAsia="ko-KR"/>
        </w:rPr>
        <w:t>최적 변수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구성이</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고변동성</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평균</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정확도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강건성의</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모든</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목적에서</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일관되게</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상위권을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유지함을</w:t>
      </w:r>
      <w:r w:rsidR="00AD5555" w:rsidRPr="00AD5555">
        <w:rPr>
          <w:rFonts w:ascii="조선신명조" w:eastAsia="조선신명조" w:hAnsi="맑은 고딕" w:cs="맑은 고딕"/>
          <w:color w:val="000000"/>
          <w:sz w:val="18"/>
          <w:szCs w:val="18"/>
          <w:lang w:eastAsia="ko-KR"/>
        </w:rPr>
        <w:t xml:space="preserve"> </w:t>
      </w:r>
      <w:r w:rsidR="00AD5555" w:rsidRPr="00AD5555">
        <w:rPr>
          <w:rFonts w:ascii="조선신명조" w:eastAsia="조선신명조" w:hAnsi="맑은 고딕" w:cs="맑은 고딕" w:hint="eastAsia"/>
          <w:color w:val="000000"/>
          <w:sz w:val="18"/>
          <w:szCs w:val="18"/>
          <w:lang w:eastAsia="ko-KR"/>
        </w:rPr>
        <w:t>입증하였다</w:t>
      </w:r>
      <w:r w:rsidR="00AD5555" w:rsidRPr="00AD5555">
        <w:rPr>
          <w:rFonts w:ascii="조선신명조" w:eastAsia="조선신명조" w:hAnsi="맑은 고딕" w:cs="맑은 고딕"/>
          <w:color w:val="000000"/>
          <w:sz w:val="18"/>
          <w:szCs w:val="18"/>
          <w:lang w:eastAsia="ko-KR"/>
        </w:rPr>
        <w:t>.</w:t>
      </w:r>
    </w:p>
    <w:p w14:paraId="37F681BA" w14:textId="4E030D28" w:rsidR="003371AB" w:rsidRDefault="00B84C90" w:rsidP="00B84C90">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r w:rsidRPr="00B84C90">
        <w:rPr>
          <w:rFonts w:ascii="조선신명조" w:eastAsia="조선신명조" w:hAnsi="맑은 고딕" w:cs="맑은 고딕" w:hint="eastAsia"/>
          <w:color w:val="000000"/>
          <w:sz w:val="18"/>
          <w:szCs w:val="18"/>
          <w:lang w:eastAsia="ko-KR"/>
        </w:rPr>
        <w:t>종합하면</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본</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연구의</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실험</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결과는</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시간</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창구와</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예측</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목적에</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따라</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지배적인</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신호</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구조가</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동적으로</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전이됨을</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보여준다</w:t>
      </w:r>
      <w:r w:rsidRPr="00B84C90">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proofErr w:type="spellStart"/>
      <w:r w:rsidR="001625BB" w:rsidRPr="003371AB">
        <w:rPr>
          <w:rFonts w:ascii="조선신명조" w:eastAsia="조선신명조" w:hAnsi="맑은 고딕" w:cs="맑은 고딕" w:hint="eastAsia"/>
          <w:color w:val="000000"/>
          <w:sz w:val="18"/>
          <w:szCs w:val="18"/>
          <w:lang w:eastAsia="ko-KR"/>
        </w:rPr>
        <w:t>고변동</w:t>
      </w:r>
      <w:proofErr w:type="spellEnd"/>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환경에서는</w:t>
      </w:r>
      <w:r w:rsidR="001625BB" w:rsidRPr="003371AB">
        <w:rPr>
          <w:rFonts w:ascii="조선신명조" w:eastAsia="조선신명조" w:hAnsi="맑은 고딕" w:cs="맑은 고딕"/>
          <w:color w:val="000000"/>
          <w:sz w:val="18"/>
          <w:szCs w:val="18"/>
          <w:lang w:eastAsia="ko-KR"/>
        </w:rPr>
        <w:t xml:space="preserve"> LSTM</w:t>
      </w:r>
      <w:r w:rsidR="001625BB">
        <w:rPr>
          <w:rFonts w:ascii="조선신명조" w:eastAsia="조선신명조" w:hAnsi="맑은 고딕" w:cs="맑은 고딕" w:hint="eastAsia"/>
          <w:color w:val="000000"/>
          <w:sz w:val="18"/>
          <w:szCs w:val="18"/>
          <w:lang w:eastAsia="ko-KR"/>
        </w:rPr>
        <w:t>(</w:t>
      </w:r>
      <w:r w:rsidR="001625BB" w:rsidRPr="003371AB">
        <w:rPr>
          <w:rFonts w:ascii="조선신명조" w:eastAsia="조선신명조" w:hAnsi="맑은 고딕" w:cs="맑은 고딕"/>
          <w:color w:val="000000"/>
          <w:sz w:val="18"/>
          <w:szCs w:val="18"/>
          <w:lang w:eastAsia="ko-KR"/>
        </w:rPr>
        <w:t>Macro + Event</w:t>
      </w:r>
      <w:r w:rsidR="001625BB">
        <w:rPr>
          <w:rFonts w:ascii="조선신명조" w:eastAsia="조선신명조" w:hAnsi="맑은 고딕" w:cs="맑은 고딕" w:hint="eastAsia"/>
          <w:color w:val="000000"/>
          <w:sz w:val="18"/>
          <w:szCs w:val="18"/>
          <w:lang w:eastAsia="ko-KR"/>
        </w:rPr>
        <w:t>)</w:t>
      </w:r>
      <w:r w:rsidR="001625BB" w:rsidRPr="003371AB">
        <w:rPr>
          <w:rFonts w:ascii="조선신명조" w:eastAsia="조선신명조" w:hAnsi="맑은 고딕" w:cs="맑은 고딕" w:hint="eastAsia"/>
          <w:color w:val="000000"/>
          <w:sz w:val="18"/>
          <w:szCs w:val="18"/>
          <w:lang w:eastAsia="ko-KR"/>
        </w:rPr>
        <w:t>가</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가장</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일관된</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성능을</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보였고</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평균적</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정확도</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기준에서는</w:t>
      </w:r>
      <w:r w:rsidR="001625BB" w:rsidRPr="003371AB">
        <w:rPr>
          <w:rFonts w:ascii="조선신명조" w:eastAsia="조선신명조" w:hAnsi="맑은 고딕" w:cs="맑은 고딕"/>
          <w:color w:val="000000"/>
          <w:sz w:val="18"/>
          <w:szCs w:val="18"/>
          <w:lang w:eastAsia="ko-KR"/>
        </w:rPr>
        <w:t xml:space="preserve"> CNN-GRU</w:t>
      </w:r>
      <w:r w:rsidR="001625BB">
        <w:rPr>
          <w:rFonts w:ascii="조선신명조" w:eastAsia="조선신명조" w:hAnsi="맑은 고딕" w:cs="맑은 고딕" w:hint="eastAsia"/>
          <w:color w:val="000000"/>
          <w:sz w:val="18"/>
          <w:szCs w:val="18"/>
          <w:lang w:eastAsia="ko-KR"/>
        </w:rPr>
        <w:t>(</w:t>
      </w:r>
      <w:r w:rsidR="001625BB" w:rsidRPr="003371AB">
        <w:rPr>
          <w:rFonts w:ascii="조선신명조" w:eastAsia="조선신명조" w:hAnsi="맑은 고딕" w:cs="맑은 고딕"/>
          <w:color w:val="000000"/>
          <w:sz w:val="18"/>
          <w:szCs w:val="18"/>
          <w:lang w:eastAsia="ko-KR"/>
        </w:rPr>
        <w:t>Macro + Event + Sentiment</w:t>
      </w:r>
      <w:r w:rsidR="001625BB">
        <w:rPr>
          <w:rFonts w:ascii="조선신명조" w:eastAsia="조선신명조" w:hAnsi="맑은 고딕" w:cs="맑은 고딕" w:hint="eastAsia"/>
          <w:color w:val="000000"/>
          <w:sz w:val="18"/>
          <w:szCs w:val="18"/>
          <w:lang w:eastAsia="ko-KR"/>
        </w:rPr>
        <w:t>(Direct)</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비정상적</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변동</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구간에서는</w:t>
      </w:r>
      <w:r w:rsidR="001625BB" w:rsidRPr="003371AB">
        <w:rPr>
          <w:rFonts w:ascii="조선신명조" w:eastAsia="조선신명조" w:hAnsi="맑은 고딕" w:cs="맑은 고딕"/>
          <w:color w:val="000000"/>
          <w:sz w:val="18"/>
          <w:szCs w:val="18"/>
          <w:lang w:eastAsia="ko-KR"/>
        </w:rPr>
        <w:t xml:space="preserve"> LSTM</w:t>
      </w:r>
      <w:r w:rsidR="001625BB">
        <w:rPr>
          <w:rFonts w:ascii="조선신명조" w:eastAsia="조선신명조" w:hAnsi="맑은 고딕" w:cs="맑은 고딕" w:hint="eastAsia"/>
          <w:color w:val="000000"/>
          <w:sz w:val="18"/>
          <w:szCs w:val="18"/>
          <w:lang w:eastAsia="ko-KR"/>
        </w:rPr>
        <w:t>(</w:t>
      </w:r>
      <w:r w:rsidR="001625BB" w:rsidRPr="003371AB">
        <w:rPr>
          <w:rFonts w:ascii="조선신명조" w:eastAsia="조선신명조" w:hAnsi="맑은 고딕" w:cs="맑은 고딕"/>
          <w:color w:val="000000"/>
          <w:sz w:val="18"/>
          <w:szCs w:val="18"/>
          <w:lang w:eastAsia="ko-KR"/>
        </w:rPr>
        <w:t>Macro + Event + Sentiment</w:t>
      </w:r>
      <w:r w:rsidR="001625BB">
        <w:rPr>
          <w:rFonts w:ascii="조선신명조" w:eastAsia="조선신명조" w:hAnsi="맑은 고딕" w:cs="맑은 고딕" w:hint="eastAsia"/>
          <w:color w:val="000000"/>
          <w:sz w:val="18"/>
          <w:szCs w:val="18"/>
          <w:lang w:eastAsia="ko-KR"/>
        </w:rPr>
        <w:t>(Direct)</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또는</w:t>
      </w:r>
      <w:r w:rsidR="001625BB" w:rsidRPr="003371AB">
        <w:rPr>
          <w:rFonts w:ascii="조선신명조" w:eastAsia="조선신명조" w:hAnsi="맑은 고딕" w:cs="맑은 고딕"/>
          <w:color w:val="000000"/>
          <w:sz w:val="18"/>
          <w:szCs w:val="18"/>
          <w:lang w:eastAsia="ko-KR"/>
        </w:rPr>
        <w:t xml:space="preserve"> LSTM</w:t>
      </w:r>
      <w:r w:rsidR="001625BB">
        <w:rPr>
          <w:rFonts w:ascii="조선신명조" w:eastAsia="조선신명조" w:hAnsi="맑은 고딕" w:cs="맑은 고딕" w:hint="eastAsia"/>
          <w:color w:val="000000"/>
          <w:sz w:val="18"/>
          <w:szCs w:val="18"/>
          <w:lang w:eastAsia="ko-KR"/>
        </w:rPr>
        <w:t>(</w:t>
      </w:r>
      <w:r w:rsidR="001625BB" w:rsidRPr="003371AB">
        <w:rPr>
          <w:rFonts w:ascii="조선신명조" w:eastAsia="조선신명조" w:hAnsi="맑은 고딕" w:cs="맑은 고딕"/>
          <w:color w:val="000000"/>
          <w:sz w:val="18"/>
          <w:szCs w:val="18"/>
          <w:lang w:eastAsia="ko-KR"/>
        </w:rPr>
        <w:t>Macro + Event</w:t>
      </w:r>
      <w:r w:rsidR="001625BB">
        <w:rPr>
          <w:rFonts w:ascii="조선신명조" w:eastAsia="조선신명조" w:hAnsi="맑은 고딕" w:cs="맑은 고딕" w:hint="eastAsia"/>
          <w:color w:val="000000"/>
          <w:sz w:val="18"/>
          <w:szCs w:val="18"/>
          <w:lang w:eastAsia="ko-KR"/>
        </w:rPr>
        <w:t>)</w:t>
      </w:r>
      <w:r w:rsidR="001625BB" w:rsidRPr="003371AB">
        <w:rPr>
          <w:rFonts w:ascii="조선신명조" w:eastAsia="조선신명조" w:hAnsi="맑은 고딕" w:cs="맑은 고딕" w:hint="eastAsia"/>
          <w:color w:val="000000"/>
          <w:sz w:val="18"/>
          <w:szCs w:val="18"/>
          <w:lang w:eastAsia="ko-KR"/>
        </w:rPr>
        <w:t>이</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각각</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최적</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조합으로</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확인되었다</w:t>
      </w:r>
      <w:r w:rsidR="001625BB" w:rsidRPr="003371AB">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B84C90">
        <w:rPr>
          <w:rFonts w:ascii="조선신명조" w:eastAsia="조선신명조" w:hAnsi="맑은 고딕" w:cs="맑은 고딕"/>
          <w:color w:val="000000"/>
          <w:sz w:val="18"/>
          <w:szCs w:val="18"/>
          <w:lang w:eastAsia="ko-KR"/>
        </w:rPr>
        <w:t>5~10</w:t>
      </w:r>
      <w:r w:rsidRPr="00B84C90">
        <w:rPr>
          <w:rFonts w:ascii="조선신명조" w:eastAsia="조선신명조" w:hAnsi="맑은 고딕" w:cs="맑은 고딕" w:hint="eastAsia"/>
          <w:color w:val="000000"/>
          <w:sz w:val="18"/>
          <w:szCs w:val="18"/>
          <w:lang w:eastAsia="ko-KR"/>
        </w:rPr>
        <w:t>일</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단기</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구간에서는</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감성</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중심</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모델이</w:t>
      </w:r>
      <w:r w:rsidRPr="00B84C90">
        <w:rPr>
          <w:rFonts w:ascii="조선신명조" w:eastAsia="조선신명조" w:hAnsi="맑은 고딕" w:cs="맑은 고딕"/>
          <w:color w:val="000000"/>
          <w:sz w:val="18"/>
          <w:szCs w:val="18"/>
          <w:lang w:eastAsia="ko-KR"/>
        </w:rPr>
        <w:t>, 20~30</w:t>
      </w:r>
      <w:r w:rsidRPr="00B84C90">
        <w:rPr>
          <w:rFonts w:ascii="조선신명조" w:eastAsia="조선신명조" w:hAnsi="맑은 고딕" w:cs="맑은 고딕" w:hint="eastAsia"/>
          <w:color w:val="000000"/>
          <w:sz w:val="18"/>
          <w:szCs w:val="18"/>
          <w:lang w:eastAsia="ko-KR"/>
        </w:rPr>
        <w:t>일</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중기</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구간에서는</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감성과</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이벤트의</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복합</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신호가</w:t>
      </w:r>
      <w:r w:rsidRPr="00B84C90">
        <w:rPr>
          <w:rFonts w:ascii="조선신명조" w:eastAsia="조선신명조" w:hAnsi="맑은 고딕" w:cs="맑은 고딕"/>
          <w:color w:val="000000"/>
          <w:sz w:val="18"/>
          <w:szCs w:val="18"/>
          <w:lang w:eastAsia="ko-KR"/>
        </w:rPr>
        <w:t>, 60~90</w:t>
      </w:r>
      <w:r w:rsidRPr="00B84C90">
        <w:rPr>
          <w:rFonts w:ascii="조선신명조" w:eastAsia="조선신명조" w:hAnsi="맑은 고딕" w:cs="맑은 고딕" w:hint="eastAsia"/>
          <w:color w:val="000000"/>
          <w:sz w:val="18"/>
          <w:szCs w:val="18"/>
          <w:lang w:eastAsia="ko-KR"/>
        </w:rPr>
        <w:t>일</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장기</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구간에서는</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사건</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중심</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모델이</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각각</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최적</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구조로</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전환되었다</w:t>
      </w:r>
      <w:r w:rsidRPr="00B84C90">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즉</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감성</w:t>
      </w:r>
      <w:r w:rsidRPr="00B84C90">
        <w:rPr>
          <w:rFonts w:ascii="조선신명조" w:eastAsia="조선신명조" w:hAnsi="맑은 고딕" w:cs="맑은 고딕"/>
          <w:color w:val="000000"/>
          <w:sz w:val="18"/>
          <w:szCs w:val="18"/>
          <w:lang w:eastAsia="ko-KR"/>
        </w:rPr>
        <w:t xml:space="preserve"> </w:t>
      </w:r>
      <w:r>
        <w:rPr>
          <w:rFonts w:ascii="조선신명조" w:eastAsia="조선신명조" w:hAnsi="맑은 고딕" w:cs="맑은 고딕" w:hint="eastAsia"/>
          <w:color w:val="000000"/>
          <w:sz w:val="18"/>
          <w:szCs w:val="18"/>
          <w:lang w:eastAsia="ko-KR"/>
        </w:rPr>
        <w:t>-&gt;</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복합</w:t>
      </w:r>
      <w:r w:rsidRPr="00B84C90">
        <w:rPr>
          <w:rFonts w:ascii="조선신명조" w:eastAsia="조선신명조" w:hAnsi="맑은 고딕" w:cs="맑은 고딕"/>
          <w:color w:val="000000"/>
          <w:sz w:val="18"/>
          <w:szCs w:val="18"/>
          <w:lang w:eastAsia="ko-KR"/>
        </w:rPr>
        <w:t xml:space="preserve"> </w:t>
      </w:r>
      <w:r>
        <w:rPr>
          <w:rFonts w:ascii="조선신명조" w:eastAsia="조선신명조" w:hAnsi="맑은 고딕" w:cs="맑은 고딕" w:hint="eastAsia"/>
          <w:color w:val="000000"/>
          <w:sz w:val="18"/>
          <w:szCs w:val="18"/>
          <w:lang w:eastAsia="ko-KR"/>
        </w:rPr>
        <w:t>-&gt;</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사건</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중심으로</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이동하는</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구조적</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예측</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패턴이</w:t>
      </w:r>
      <w:r w:rsidRPr="00B84C90">
        <w:rPr>
          <w:rFonts w:ascii="조선신명조" w:eastAsia="조선신명조" w:hAnsi="맑은 고딕" w:cs="맑은 고딕"/>
          <w:color w:val="000000"/>
          <w:sz w:val="18"/>
          <w:szCs w:val="18"/>
          <w:lang w:eastAsia="ko-KR"/>
        </w:rPr>
        <w:t xml:space="preserve"> </w:t>
      </w:r>
      <w:r w:rsidRPr="00B84C90">
        <w:rPr>
          <w:rFonts w:ascii="조선신명조" w:eastAsia="조선신명조" w:hAnsi="맑은 고딕" w:cs="맑은 고딕" w:hint="eastAsia"/>
          <w:color w:val="000000"/>
          <w:sz w:val="18"/>
          <w:szCs w:val="18"/>
          <w:lang w:eastAsia="ko-KR"/>
        </w:rPr>
        <w:t>확인되었다</w:t>
      </w:r>
      <w:r w:rsidRPr="00B84C90">
        <w:rPr>
          <w:rFonts w:ascii="조선신명조" w:eastAsia="조선신명조" w:hAnsi="맑은 고딕" w:cs="맑은 고딕"/>
          <w:color w:val="000000"/>
          <w:sz w:val="18"/>
          <w:szCs w:val="18"/>
          <w:lang w:eastAsia="ko-KR"/>
        </w:rPr>
        <w:t>.</w:t>
      </w:r>
      <w:r>
        <w:rPr>
          <w:rFonts w:ascii="조선신명조" w:eastAsia="조선신명조" w:hAnsi="맑은 고딕" w:cs="맑은 고딕" w:hint="eastAsia"/>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특히</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중기</w:t>
      </w:r>
      <w:r w:rsidR="001625BB" w:rsidRPr="003371AB">
        <w:rPr>
          <w:rFonts w:ascii="조선신명조" w:eastAsia="조선신명조" w:hAnsi="맑은 고딕" w:cs="맑은 고딕"/>
          <w:color w:val="000000"/>
          <w:sz w:val="18"/>
          <w:szCs w:val="18"/>
          <w:lang w:eastAsia="ko-KR"/>
        </w:rPr>
        <w:t>(20~30</w:t>
      </w:r>
      <w:r w:rsidR="001625BB" w:rsidRPr="003371AB">
        <w:rPr>
          <w:rFonts w:ascii="조선신명조" w:eastAsia="조선신명조" w:hAnsi="맑은 고딕" w:cs="맑은 고딕" w:hint="eastAsia"/>
          <w:color w:val="000000"/>
          <w:sz w:val="18"/>
          <w:szCs w:val="18"/>
          <w:lang w:eastAsia="ko-KR"/>
        </w:rPr>
        <w:t>일</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구간에서</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감성과</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이벤트의</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복합</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신호가</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비선형</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변동을</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설명하는</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데</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효과적이었으며</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장기</w:t>
      </w:r>
      <w:r w:rsidR="001625BB" w:rsidRPr="003371AB">
        <w:rPr>
          <w:rFonts w:ascii="조선신명조" w:eastAsia="조선신명조" w:hAnsi="맑은 고딕" w:cs="맑은 고딕"/>
          <w:color w:val="000000"/>
          <w:sz w:val="18"/>
          <w:szCs w:val="18"/>
          <w:lang w:eastAsia="ko-KR"/>
        </w:rPr>
        <w:t>(60~90</w:t>
      </w:r>
      <w:r w:rsidR="001625BB" w:rsidRPr="003371AB">
        <w:rPr>
          <w:rFonts w:ascii="조선신명조" w:eastAsia="조선신명조" w:hAnsi="맑은 고딕" w:cs="맑은 고딕" w:hint="eastAsia"/>
          <w:color w:val="000000"/>
          <w:sz w:val="18"/>
          <w:szCs w:val="18"/>
          <w:lang w:eastAsia="ko-KR"/>
        </w:rPr>
        <w:t>일</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구간에서는</w:t>
      </w:r>
      <w:r w:rsidR="001625BB" w:rsidRPr="003371AB">
        <w:rPr>
          <w:rFonts w:ascii="조선신명조" w:eastAsia="조선신명조" w:hAnsi="맑은 고딕" w:cs="맑은 고딕"/>
          <w:color w:val="000000"/>
          <w:sz w:val="18"/>
          <w:szCs w:val="18"/>
          <w:lang w:eastAsia="ko-KR"/>
        </w:rPr>
        <w:t xml:space="preserve"> LSTM</w:t>
      </w:r>
      <w:r w:rsidR="001625BB" w:rsidRPr="003371AB">
        <w:rPr>
          <w:rFonts w:ascii="조선신명조" w:eastAsia="조선신명조" w:hAnsi="맑은 고딕" w:cs="맑은 고딕" w:hint="eastAsia"/>
          <w:color w:val="000000"/>
          <w:sz w:val="18"/>
          <w:szCs w:val="18"/>
          <w:lang w:eastAsia="ko-KR"/>
        </w:rPr>
        <w:t>의</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장기</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메모리</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셀이</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사건</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기반</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누적</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충격을</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안정적으로</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흡수하며</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구조적</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우위를</w:t>
      </w:r>
      <w:r w:rsidR="001625BB" w:rsidRPr="003371AB">
        <w:rPr>
          <w:rFonts w:ascii="조선신명조" w:eastAsia="조선신명조" w:hAnsi="맑은 고딕" w:cs="맑은 고딕"/>
          <w:color w:val="000000"/>
          <w:sz w:val="18"/>
          <w:szCs w:val="18"/>
          <w:lang w:eastAsia="ko-KR"/>
        </w:rPr>
        <w:t xml:space="preserve"> </w:t>
      </w:r>
      <w:r w:rsidR="001625BB" w:rsidRPr="003371AB">
        <w:rPr>
          <w:rFonts w:ascii="조선신명조" w:eastAsia="조선신명조" w:hAnsi="맑은 고딕" w:cs="맑은 고딕" w:hint="eastAsia"/>
          <w:color w:val="000000"/>
          <w:sz w:val="18"/>
          <w:szCs w:val="18"/>
          <w:lang w:eastAsia="ko-KR"/>
        </w:rPr>
        <w:t>확보하였다</w:t>
      </w:r>
      <w:r w:rsidR="001625BB" w:rsidRPr="003371AB">
        <w:rPr>
          <w:rFonts w:ascii="조선신명조" w:eastAsia="조선신명조" w:hAnsi="맑은 고딕" w:cs="맑은 고딕"/>
          <w:color w:val="000000"/>
          <w:sz w:val="18"/>
          <w:szCs w:val="18"/>
          <w:lang w:eastAsia="ko-KR"/>
        </w:rPr>
        <w:t>.</w:t>
      </w:r>
      <w:r w:rsidR="001625BB">
        <w:rPr>
          <w:rFonts w:ascii="조선신명조" w:eastAsia="조선신명조" w:hAnsi="맑은 고딕" w:cs="맑은 고딕" w:hint="eastAsia"/>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이러한</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동태적</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전이는</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딥러닝</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기반</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환율</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예측에서</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입력</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변수의</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시계열적</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성격과</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상호작용</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구조를</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동적으로</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고려해야</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함을</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시사한다</w:t>
      </w:r>
      <w:r w:rsidR="00E250C8" w:rsidRPr="00E250C8">
        <w:rPr>
          <w:rFonts w:ascii="조선신명조" w:eastAsia="조선신명조" w:hAnsi="맑은 고딕" w:cs="맑은 고딕"/>
          <w:color w:val="000000"/>
          <w:sz w:val="18"/>
          <w:szCs w:val="18"/>
          <w:lang w:eastAsia="ko-KR"/>
        </w:rPr>
        <w:t>.</w:t>
      </w:r>
      <w:r w:rsidR="00E250C8">
        <w:rPr>
          <w:rFonts w:ascii="조선신명조" w:eastAsia="조선신명조" w:hAnsi="맑은 고딕" w:cs="맑은 고딕" w:hint="eastAsia"/>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결과적으로</w:t>
      </w:r>
      <w:r w:rsidR="00E250C8" w:rsidRPr="00E250C8">
        <w:rPr>
          <w:rFonts w:ascii="조선신명조" w:eastAsia="조선신명조" w:hAnsi="맑은 고딕" w:cs="맑은 고딕"/>
          <w:color w:val="000000"/>
          <w:sz w:val="18"/>
          <w:szCs w:val="18"/>
          <w:lang w:eastAsia="ko-KR"/>
        </w:rPr>
        <w:t>, Macro</w:t>
      </w:r>
      <w:r w:rsidR="00E250C8" w:rsidRPr="00E250C8">
        <w:rPr>
          <w:rFonts w:ascii="조선신명조" w:eastAsia="조선신명조" w:hAnsi="맑은 고딕" w:cs="맑은 고딕" w:hint="eastAsia"/>
          <w:color w:val="000000"/>
          <w:sz w:val="18"/>
          <w:szCs w:val="18"/>
          <w:lang w:eastAsia="ko-KR"/>
        </w:rPr>
        <w:t>와</w:t>
      </w:r>
      <w:r w:rsidR="00E250C8" w:rsidRPr="00E250C8">
        <w:rPr>
          <w:rFonts w:ascii="조선신명조" w:eastAsia="조선신명조" w:hAnsi="맑은 고딕" w:cs="맑은 고딕"/>
          <w:color w:val="000000"/>
          <w:sz w:val="18"/>
          <w:szCs w:val="18"/>
          <w:lang w:eastAsia="ko-KR"/>
        </w:rPr>
        <w:t xml:space="preserve"> Event </w:t>
      </w:r>
      <w:r w:rsidR="00E250C8" w:rsidRPr="00E250C8">
        <w:rPr>
          <w:rFonts w:ascii="조선신명조" w:eastAsia="조선신명조" w:hAnsi="맑은 고딕" w:cs="맑은 고딕" w:hint="eastAsia"/>
          <w:color w:val="000000"/>
          <w:sz w:val="18"/>
          <w:szCs w:val="18"/>
          <w:lang w:eastAsia="ko-KR"/>
        </w:rPr>
        <w:lastRenderedPageBreak/>
        <w:t>변수는</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모든</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구간에서</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필수적</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기반</w:t>
      </w:r>
      <w:r w:rsidR="00E250C8" w:rsidRPr="00E250C8">
        <w:rPr>
          <w:rFonts w:ascii="조선신명조" w:eastAsia="조선신명조" w:hAnsi="맑은 고딕" w:cs="맑은 고딕"/>
          <w:color w:val="000000"/>
          <w:sz w:val="18"/>
          <w:szCs w:val="18"/>
          <w:lang w:eastAsia="ko-KR"/>
        </w:rPr>
        <w:t>, Sentiment</w:t>
      </w:r>
      <w:r w:rsidR="00E250C8">
        <w:rPr>
          <w:rFonts w:ascii="조선신명조" w:eastAsia="조선신명조" w:hAnsi="맑은 고딕" w:cs="맑은 고딕" w:hint="eastAsia"/>
          <w:color w:val="000000"/>
          <w:sz w:val="18"/>
          <w:szCs w:val="18"/>
          <w:lang w:eastAsia="ko-KR"/>
        </w:rPr>
        <w:t>(Direct)</w:t>
      </w:r>
      <w:r w:rsidR="00E250C8" w:rsidRPr="00E250C8">
        <w:rPr>
          <w:rFonts w:ascii="조선신명조" w:eastAsia="조선신명조" w:hAnsi="맑은 고딕" w:cs="맑은 고딕" w:hint="eastAsia"/>
          <w:color w:val="000000"/>
          <w:sz w:val="18"/>
          <w:szCs w:val="18"/>
          <w:lang w:eastAsia="ko-KR"/>
        </w:rPr>
        <w:t>는</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중기적</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비선형</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반응</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보완</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요인</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그리고</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간결한</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피처</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구성이</w:t>
      </w:r>
      <w:r w:rsidR="00E250C8" w:rsidRPr="00E250C8">
        <w:rPr>
          <w:rFonts w:ascii="조선신명조" w:eastAsia="조선신명조" w:hAnsi="맑은 고딕" w:cs="맑은 고딕"/>
          <w:color w:val="000000"/>
          <w:sz w:val="18"/>
          <w:szCs w:val="18"/>
          <w:lang w:eastAsia="ko-KR"/>
        </w:rPr>
        <w:t xml:space="preserve"> </w:t>
      </w:r>
      <w:proofErr w:type="spellStart"/>
      <w:r w:rsidR="00E250C8" w:rsidRPr="00E250C8">
        <w:rPr>
          <w:rFonts w:ascii="조선신명조" w:eastAsia="조선신명조" w:hAnsi="맑은 고딕" w:cs="맑은 고딕" w:hint="eastAsia"/>
          <w:color w:val="000000"/>
          <w:sz w:val="18"/>
          <w:szCs w:val="18"/>
          <w:lang w:eastAsia="ko-KR"/>
        </w:rPr>
        <w:t>과적합</w:t>
      </w:r>
      <w:proofErr w:type="spellEnd"/>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없이</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안정적</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예측을</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보장하는</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핵심</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설계</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원칙으로</w:t>
      </w:r>
      <w:r w:rsidR="00E250C8" w:rsidRPr="00E250C8">
        <w:rPr>
          <w:rFonts w:ascii="조선신명조" w:eastAsia="조선신명조" w:hAnsi="맑은 고딕" w:cs="맑은 고딕"/>
          <w:color w:val="000000"/>
          <w:sz w:val="18"/>
          <w:szCs w:val="18"/>
          <w:lang w:eastAsia="ko-KR"/>
        </w:rPr>
        <w:t xml:space="preserve"> </w:t>
      </w:r>
      <w:r w:rsidR="00E250C8" w:rsidRPr="00E250C8">
        <w:rPr>
          <w:rFonts w:ascii="조선신명조" w:eastAsia="조선신명조" w:hAnsi="맑은 고딕" w:cs="맑은 고딕" w:hint="eastAsia"/>
          <w:color w:val="000000"/>
          <w:sz w:val="18"/>
          <w:szCs w:val="18"/>
          <w:lang w:eastAsia="ko-KR"/>
        </w:rPr>
        <w:t>정리된다</w:t>
      </w:r>
      <w:r w:rsidR="00E250C8" w:rsidRPr="00E250C8">
        <w:rPr>
          <w:rFonts w:ascii="조선신명조" w:eastAsia="조선신명조" w:hAnsi="맑은 고딕" w:cs="맑은 고딕"/>
          <w:color w:val="000000"/>
          <w:sz w:val="18"/>
          <w:szCs w:val="18"/>
          <w:lang w:eastAsia="ko-KR"/>
        </w:rPr>
        <w:t>.</w:t>
      </w:r>
      <w:r w:rsidR="00E250C8">
        <w:rPr>
          <w:rFonts w:ascii="조선신명조" w:eastAsia="조선신명조" w:hAnsi="맑은 고딕" w:cs="맑은 고딕" w:hint="eastAsia"/>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따라서</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본</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연구의</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결과는</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딥러닝</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기반</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환율</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예측에서</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시간</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창구별</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모델</w:t>
      </w:r>
      <w:r w:rsidR="003371AB">
        <w:rPr>
          <w:rFonts w:ascii="조선신명조" w:eastAsia="조선신명조" w:hAnsi="맑은 고딕" w:cs="맑은 고딕" w:hint="eastAsia"/>
          <w:color w:val="000000"/>
          <w:sz w:val="18"/>
          <w:szCs w:val="18"/>
          <w:lang w:eastAsia="ko-KR"/>
        </w:rPr>
        <w:t xml:space="preserve">과 </w:t>
      </w:r>
      <w:r w:rsidR="003371AB" w:rsidRPr="003371AB">
        <w:rPr>
          <w:rFonts w:ascii="조선신명조" w:eastAsia="조선신명조" w:hAnsi="맑은 고딕" w:cs="맑은 고딕" w:hint="eastAsia"/>
          <w:color w:val="000000"/>
          <w:sz w:val="18"/>
          <w:szCs w:val="18"/>
          <w:lang w:eastAsia="ko-KR"/>
        </w:rPr>
        <w:t>변수</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설계가</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필요함을</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시사하며</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감성</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정보는</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단기</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시장</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반응을</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이벤트</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정보는</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장기</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추세</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변동을</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설명하는</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상호보완적</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역할을</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수행함을</w:t>
      </w:r>
      <w:r w:rsidR="003371AB" w:rsidRPr="003371AB">
        <w:rPr>
          <w:rFonts w:ascii="조선신명조" w:eastAsia="조선신명조" w:hAnsi="맑은 고딕" w:cs="맑은 고딕"/>
          <w:color w:val="000000"/>
          <w:sz w:val="18"/>
          <w:szCs w:val="18"/>
          <w:lang w:eastAsia="ko-KR"/>
        </w:rPr>
        <w:t xml:space="preserve"> </w:t>
      </w:r>
      <w:r w:rsidR="003371AB" w:rsidRPr="003371AB">
        <w:rPr>
          <w:rFonts w:ascii="조선신명조" w:eastAsia="조선신명조" w:hAnsi="맑은 고딕" w:cs="맑은 고딕" w:hint="eastAsia"/>
          <w:color w:val="000000"/>
          <w:sz w:val="18"/>
          <w:szCs w:val="18"/>
          <w:lang w:eastAsia="ko-KR"/>
        </w:rPr>
        <w:t>보여준다</w:t>
      </w:r>
      <w:r w:rsidR="003371AB" w:rsidRPr="003371AB">
        <w:rPr>
          <w:rFonts w:ascii="조선신명조" w:eastAsia="조선신명조" w:hAnsi="맑은 고딕" w:cs="맑은 고딕"/>
          <w:color w:val="000000"/>
          <w:sz w:val="18"/>
          <w:szCs w:val="18"/>
          <w:lang w:eastAsia="ko-KR"/>
        </w:rPr>
        <w:t>.</w:t>
      </w:r>
    </w:p>
    <w:p w14:paraId="20A37F76" w14:textId="77777777" w:rsidR="00A62A1E" w:rsidRDefault="00A62A1E" w:rsidP="00A62A1E">
      <w:pPr>
        <w:pBdr>
          <w:top w:val="nil"/>
          <w:left w:val="nil"/>
          <w:bottom w:val="nil"/>
          <w:right w:val="nil"/>
          <w:between w:val="nil"/>
        </w:pBdr>
        <w:spacing w:before="53" w:line="252" w:lineRule="auto"/>
        <w:ind w:firstLine="110"/>
        <w:jc w:val="both"/>
        <w:rPr>
          <w:rFonts w:ascii="조선신명조" w:eastAsia="조선신명조" w:hAnsi="맑은 고딕" w:cs="맑은 고딕"/>
          <w:color w:val="000000"/>
          <w:sz w:val="18"/>
          <w:szCs w:val="18"/>
          <w:lang w:eastAsia="ko-KR"/>
        </w:rPr>
      </w:pPr>
    </w:p>
    <w:p w14:paraId="2328265C" w14:textId="30FE0E06" w:rsidR="00676BAE" w:rsidRPr="00C50418" w:rsidRDefault="00676BAE" w:rsidP="00676BAE">
      <w:pPr>
        <w:pBdr>
          <w:top w:val="nil"/>
          <w:left w:val="nil"/>
          <w:bottom w:val="nil"/>
          <w:right w:val="nil"/>
          <w:between w:val="nil"/>
        </w:pBdr>
        <w:spacing w:before="53" w:line="252" w:lineRule="auto"/>
        <w:jc w:val="both"/>
        <w:rPr>
          <w:rFonts w:ascii="조선신명조" w:eastAsia="조선신명조" w:hAnsi="맑은 고딕" w:cs="맑은 고딕"/>
          <w:b/>
          <w:bCs/>
          <w:sz w:val="18"/>
          <w:szCs w:val="18"/>
          <w:lang w:eastAsia="ko-KR"/>
        </w:rPr>
      </w:pPr>
      <w:r w:rsidRPr="00C50418">
        <w:rPr>
          <w:rFonts w:ascii="조선신명조" w:eastAsia="조선신명조" w:hAnsi="맑은 고딕" w:cs="맑은 고딕"/>
          <w:b/>
          <w:bCs/>
          <w:sz w:val="18"/>
          <w:szCs w:val="18"/>
          <w:lang w:eastAsia="ko-KR"/>
        </w:rPr>
        <w:t xml:space="preserve">&lt;표 </w:t>
      </w:r>
      <w:r w:rsidR="00604FC1">
        <w:rPr>
          <w:rFonts w:ascii="조선신명조" w:eastAsia="조선신명조" w:hAnsi="맑은 고딕" w:cs="맑은 고딕" w:hint="eastAsia"/>
          <w:b/>
          <w:bCs/>
          <w:sz w:val="18"/>
          <w:szCs w:val="18"/>
          <w:lang w:eastAsia="ko-KR"/>
        </w:rPr>
        <w:t>6</w:t>
      </w:r>
      <w:r w:rsidRPr="00C50418">
        <w:rPr>
          <w:rFonts w:ascii="조선신명조" w:eastAsia="조선신명조" w:hAnsi="맑은 고딕" w:cs="맑은 고딕"/>
          <w:b/>
          <w:bCs/>
          <w:sz w:val="18"/>
          <w:szCs w:val="18"/>
          <w:lang w:eastAsia="ko-KR"/>
        </w:rPr>
        <w:t xml:space="preserve">&gt; </w:t>
      </w:r>
      <w:r>
        <w:rPr>
          <w:rFonts w:ascii="조선신명조" w:eastAsia="조선신명조" w:hAnsi="맑은 고딕" w:cs="맑은 고딕" w:hint="eastAsia"/>
          <w:b/>
          <w:bCs/>
          <w:sz w:val="18"/>
          <w:szCs w:val="18"/>
          <w:lang w:eastAsia="ko-KR"/>
        </w:rPr>
        <w:t>환율 예측 목적에 따른 최적 예측 결과</w:t>
      </w:r>
    </w:p>
    <w:tbl>
      <w:tblPr>
        <w:tblStyle w:val="a9"/>
        <w:tblW w:w="0" w:type="auto"/>
        <w:tblLook w:val="04A0" w:firstRow="1" w:lastRow="0" w:firstColumn="1" w:lastColumn="0" w:noHBand="0" w:noVBand="1"/>
      </w:tblPr>
      <w:tblGrid>
        <w:gridCol w:w="2292"/>
        <w:gridCol w:w="859"/>
        <w:gridCol w:w="859"/>
        <w:gridCol w:w="1135"/>
        <w:gridCol w:w="3364"/>
        <w:gridCol w:w="1031"/>
      </w:tblGrid>
      <w:tr w:rsidR="006539F6" w:rsidRPr="006539F6" w14:paraId="1A4A990A" w14:textId="77777777" w:rsidTr="00676BAE">
        <w:trPr>
          <w:trHeight w:val="680"/>
        </w:trPr>
        <w:tc>
          <w:tcPr>
            <w:tcW w:w="2292" w:type="dxa"/>
            <w:noWrap/>
            <w:hideMark/>
          </w:tcPr>
          <w:p w14:paraId="7E446F0E" w14:textId="77777777" w:rsidR="006539F6" w:rsidRPr="00551B9A"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6"/>
                <w:szCs w:val="16"/>
              </w:rPr>
            </w:pPr>
            <w:r w:rsidRPr="00551B9A">
              <w:rPr>
                <w:rFonts w:ascii="맑은 고딕" w:eastAsia="맑은 고딕" w:hAnsi="맑은 고딕" w:cs="맑은 고딕" w:hint="eastAsia"/>
                <w:b/>
                <w:bCs/>
                <w:sz w:val="16"/>
                <w:szCs w:val="16"/>
              </w:rPr>
              <w:t>Prediction Purpose</w:t>
            </w:r>
          </w:p>
        </w:tc>
        <w:tc>
          <w:tcPr>
            <w:tcW w:w="859" w:type="dxa"/>
            <w:noWrap/>
            <w:hideMark/>
          </w:tcPr>
          <w:p w14:paraId="22656BC4" w14:textId="77777777" w:rsidR="006539F6" w:rsidRPr="00551B9A"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6"/>
                <w:szCs w:val="16"/>
              </w:rPr>
            </w:pPr>
            <w:r w:rsidRPr="00551B9A">
              <w:rPr>
                <w:rFonts w:ascii="맑은 고딕" w:eastAsia="맑은 고딕" w:hAnsi="맑은 고딕" w:cs="맑은 고딕" w:hint="eastAsia"/>
                <w:b/>
                <w:bCs/>
                <w:sz w:val="16"/>
                <w:szCs w:val="16"/>
              </w:rPr>
              <w:t>Metric1</w:t>
            </w:r>
          </w:p>
        </w:tc>
        <w:tc>
          <w:tcPr>
            <w:tcW w:w="859" w:type="dxa"/>
            <w:noWrap/>
            <w:hideMark/>
          </w:tcPr>
          <w:p w14:paraId="27E40576" w14:textId="77777777" w:rsidR="006539F6" w:rsidRPr="00551B9A"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6"/>
                <w:szCs w:val="16"/>
              </w:rPr>
            </w:pPr>
            <w:r w:rsidRPr="00551B9A">
              <w:rPr>
                <w:rFonts w:ascii="맑은 고딕" w:eastAsia="맑은 고딕" w:hAnsi="맑은 고딕" w:cs="맑은 고딕" w:hint="eastAsia"/>
                <w:b/>
                <w:bCs/>
                <w:sz w:val="16"/>
                <w:szCs w:val="16"/>
              </w:rPr>
              <w:t>Metric2</w:t>
            </w:r>
          </w:p>
        </w:tc>
        <w:tc>
          <w:tcPr>
            <w:tcW w:w="1135" w:type="dxa"/>
            <w:hideMark/>
          </w:tcPr>
          <w:p w14:paraId="71B24FBD" w14:textId="77777777" w:rsidR="006539F6" w:rsidRPr="00551B9A"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6"/>
                <w:szCs w:val="16"/>
              </w:rPr>
            </w:pPr>
            <w:r w:rsidRPr="00551B9A">
              <w:rPr>
                <w:rFonts w:ascii="맑은 고딕" w:eastAsia="맑은 고딕" w:hAnsi="맑은 고딕" w:cs="맑은 고딕" w:hint="eastAsia"/>
                <w:b/>
                <w:bCs/>
                <w:sz w:val="16"/>
                <w:szCs w:val="16"/>
              </w:rPr>
              <w:t xml:space="preserve">Model </w:t>
            </w:r>
            <w:r w:rsidRPr="00551B9A">
              <w:rPr>
                <w:rFonts w:ascii="맑은 고딕" w:eastAsia="맑은 고딕" w:hAnsi="맑은 고딕" w:cs="맑은 고딕" w:hint="eastAsia"/>
                <w:b/>
                <w:bCs/>
                <w:sz w:val="16"/>
                <w:szCs w:val="16"/>
              </w:rPr>
              <w:br/>
              <w:t>Ranking</w:t>
            </w:r>
          </w:p>
        </w:tc>
        <w:tc>
          <w:tcPr>
            <w:tcW w:w="3364" w:type="dxa"/>
            <w:noWrap/>
            <w:hideMark/>
          </w:tcPr>
          <w:p w14:paraId="60A9F7A0" w14:textId="77777777" w:rsidR="006539F6" w:rsidRPr="00551B9A"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6"/>
                <w:szCs w:val="16"/>
              </w:rPr>
            </w:pPr>
            <w:r w:rsidRPr="00551B9A">
              <w:rPr>
                <w:rFonts w:ascii="맑은 고딕" w:eastAsia="맑은 고딕" w:hAnsi="맑은 고딕" w:cs="맑은 고딕" w:hint="eastAsia"/>
                <w:b/>
                <w:bCs/>
                <w:sz w:val="16"/>
                <w:szCs w:val="16"/>
              </w:rPr>
              <w:t>Feature Case</w:t>
            </w:r>
          </w:p>
        </w:tc>
        <w:tc>
          <w:tcPr>
            <w:tcW w:w="1031" w:type="dxa"/>
            <w:hideMark/>
          </w:tcPr>
          <w:p w14:paraId="738D999A" w14:textId="77777777" w:rsidR="006539F6" w:rsidRPr="00551B9A"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6"/>
                <w:szCs w:val="16"/>
              </w:rPr>
            </w:pPr>
            <w:r w:rsidRPr="00551B9A">
              <w:rPr>
                <w:rFonts w:ascii="맑은 고딕" w:eastAsia="맑은 고딕" w:hAnsi="맑은 고딕" w:cs="맑은 고딕" w:hint="eastAsia"/>
                <w:b/>
                <w:bCs/>
                <w:sz w:val="16"/>
                <w:szCs w:val="16"/>
              </w:rPr>
              <w:t>Best</w:t>
            </w:r>
            <w:r w:rsidRPr="00551B9A">
              <w:rPr>
                <w:rFonts w:ascii="맑은 고딕" w:eastAsia="맑은 고딕" w:hAnsi="맑은 고딕" w:cs="맑은 고딕" w:hint="eastAsia"/>
                <w:b/>
                <w:bCs/>
                <w:sz w:val="16"/>
                <w:szCs w:val="16"/>
              </w:rPr>
              <w:br/>
              <w:t>Lookback</w:t>
            </w:r>
          </w:p>
        </w:tc>
      </w:tr>
      <w:tr w:rsidR="006539F6" w:rsidRPr="006539F6" w14:paraId="2E64DD43" w14:textId="77777777" w:rsidTr="00676BAE">
        <w:trPr>
          <w:trHeight w:val="340"/>
        </w:trPr>
        <w:tc>
          <w:tcPr>
            <w:tcW w:w="2292" w:type="dxa"/>
            <w:vMerge w:val="restart"/>
            <w:hideMark/>
          </w:tcPr>
          <w:p w14:paraId="3ADDE448"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lang w:eastAsia="ko-KR"/>
              </w:rPr>
            </w:pPr>
            <w:r w:rsidRPr="00D06934">
              <w:rPr>
                <w:rFonts w:ascii="맑은 고딕" w:eastAsia="맑은 고딕" w:hAnsi="맑은 고딕" w:cs="맑은 고딕" w:hint="eastAsia"/>
                <w:b/>
                <w:bCs/>
                <w:sz w:val="14"/>
                <w:szCs w:val="14"/>
                <w:lang w:eastAsia="ko-KR"/>
              </w:rPr>
              <w:t>높은 변동성에도 일관된</w:t>
            </w:r>
            <w:r w:rsidRPr="00D06934">
              <w:rPr>
                <w:rFonts w:ascii="맑은 고딕" w:eastAsia="맑은 고딕" w:hAnsi="맑은 고딕" w:cs="맑은 고딕" w:hint="eastAsia"/>
                <w:b/>
                <w:bCs/>
                <w:sz w:val="14"/>
                <w:szCs w:val="14"/>
                <w:lang w:eastAsia="ko-KR"/>
              </w:rPr>
              <w:br/>
              <w:t>환율예측 정확성</w:t>
            </w:r>
            <w:r w:rsidRPr="00D06934">
              <w:rPr>
                <w:rFonts w:ascii="맑은 고딕" w:eastAsia="맑은 고딕" w:hAnsi="맑은 고딕" w:cs="맑은 고딕" w:hint="eastAsia"/>
                <w:b/>
                <w:bCs/>
                <w:sz w:val="14"/>
                <w:szCs w:val="14"/>
                <w:lang w:eastAsia="ko-KR"/>
              </w:rPr>
              <w:br/>
              <w:t>(Metric1=RMSE,</w:t>
            </w:r>
            <w:r w:rsidRPr="00D06934">
              <w:rPr>
                <w:rFonts w:ascii="맑은 고딕" w:eastAsia="맑은 고딕" w:hAnsi="맑은 고딕" w:cs="맑은 고딕" w:hint="eastAsia"/>
                <w:b/>
                <w:bCs/>
                <w:sz w:val="14"/>
                <w:szCs w:val="14"/>
                <w:lang w:eastAsia="ko-KR"/>
              </w:rPr>
              <w:br/>
              <w:t>Metric2=MSPE)</w:t>
            </w:r>
          </w:p>
        </w:tc>
        <w:tc>
          <w:tcPr>
            <w:tcW w:w="859" w:type="dxa"/>
            <w:noWrap/>
            <w:hideMark/>
          </w:tcPr>
          <w:p w14:paraId="6D8B7B37"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u w:val="single"/>
              </w:rPr>
            </w:pPr>
            <w:r w:rsidRPr="00D06934">
              <w:rPr>
                <w:rFonts w:ascii="맑은 고딕" w:eastAsia="맑은 고딕" w:hAnsi="맑은 고딕" w:cs="맑은 고딕" w:hint="eastAsia"/>
                <w:b/>
                <w:bCs/>
                <w:sz w:val="14"/>
                <w:szCs w:val="14"/>
                <w:u w:val="single"/>
              </w:rPr>
              <w:t>6.946</w:t>
            </w:r>
          </w:p>
        </w:tc>
        <w:tc>
          <w:tcPr>
            <w:tcW w:w="859" w:type="dxa"/>
            <w:noWrap/>
            <w:hideMark/>
          </w:tcPr>
          <w:p w14:paraId="1B02DDC0"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u w:val="single"/>
              </w:rPr>
            </w:pPr>
            <w:r w:rsidRPr="00D06934">
              <w:rPr>
                <w:rFonts w:ascii="맑은 고딕" w:eastAsia="맑은 고딕" w:hAnsi="맑은 고딕" w:cs="맑은 고딕" w:hint="eastAsia"/>
                <w:b/>
                <w:bCs/>
                <w:sz w:val="14"/>
                <w:szCs w:val="14"/>
                <w:u w:val="single"/>
              </w:rPr>
              <w:t>0.259</w:t>
            </w:r>
          </w:p>
        </w:tc>
        <w:tc>
          <w:tcPr>
            <w:tcW w:w="1135" w:type="dxa"/>
            <w:noWrap/>
            <w:hideMark/>
          </w:tcPr>
          <w:p w14:paraId="5801D076"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u w:val="single"/>
              </w:rPr>
            </w:pPr>
            <w:r w:rsidRPr="00D06934">
              <w:rPr>
                <w:rFonts w:ascii="맑은 고딕" w:eastAsia="맑은 고딕" w:hAnsi="맑은 고딕" w:cs="맑은 고딕" w:hint="eastAsia"/>
                <w:b/>
                <w:bCs/>
                <w:sz w:val="14"/>
                <w:szCs w:val="14"/>
                <w:u w:val="single"/>
              </w:rPr>
              <w:t>LSTM</w:t>
            </w:r>
          </w:p>
        </w:tc>
        <w:tc>
          <w:tcPr>
            <w:tcW w:w="3364" w:type="dxa"/>
            <w:noWrap/>
            <w:hideMark/>
          </w:tcPr>
          <w:p w14:paraId="58A7242B"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u w:val="single"/>
              </w:rPr>
            </w:pPr>
            <w:r w:rsidRPr="00D06934">
              <w:rPr>
                <w:rFonts w:ascii="맑은 고딕" w:eastAsia="맑은 고딕" w:hAnsi="맑은 고딕" w:cs="맑은 고딕" w:hint="eastAsia"/>
                <w:b/>
                <w:bCs/>
                <w:sz w:val="14"/>
                <w:szCs w:val="14"/>
                <w:u w:val="single"/>
              </w:rPr>
              <w:t>Macro + Event</w:t>
            </w:r>
          </w:p>
        </w:tc>
        <w:tc>
          <w:tcPr>
            <w:tcW w:w="1031" w:type="dxa"/>
            <w:noWrap/>
            <w:hideMark/>
          </w:tcPr>
          <w:p w14:paraId="1F2375A4"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u w:val="single"/>
              </w:rPr>
            </w:pPr>
            <w:r w:rsidRPr="00D06934">
              <w:rPr>
                <w:rFonts w:ascii="맑은 고딕" w:eastAsia="맑은 고딕" w:hAnsi="맑은 고딕" w:cs="맑은 고딕" w:hint="eastAsia"/>
                <w:b/>
                <w:bCs/>
                <w:sz w:val="14"/>
                <w:szCs w:val="14"/>
                <w:u w:val="single"/>
              </w:rPr>
              <w:t>20</w:t>
            </w:r>
          </w:p>
        </w:tc>
      </w:tr>
      <w:tr w:rsidR="006539F6" w:rsidRPr="006539F6" w14:paraId="014511CC" w14:textId="77777777" w:rsidTr="00676BAE">
        <w:trPr>
          <w:trHeight w:val="340"/>
        </w:trPr>
        <w:tc>
          <w:tcPr>
            <w:tcW w:w="2292" w:type="dxa"/>
            <w:vMerge/>
            <w:hideMark/>
          </w:tcPr>
          <w:p w14:paraId="6E890E28"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rPr>
            </w:pPr>
          </w:p>
        </w:tc>
        <w:tc>
          <w:tcPr>
            <w:tcW w:w="859" w:type="dxa"/>
            <w:noWrap/>
            <w:hideMark/>
          </w:tcPr>
          <w:p w14:paraId="1AF104ED"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6.976</w:t>
            </w:r>
          </w:p>
        </w:tc>
        <w:tc>
          <w:tcPr>
            <w:tcW w:w="859" w:type="dxa"/>
            <w:noWrap/>
            <w:hideMark/>
          </w:tcPr>
          <w:p w14:paraId="2B56BD42"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0.261</w:t>
            </w:r>
          </w:p>
        </w:tc>
        <w:tc>
          <w:tcPr>
            <w:tcW w:w="1135" w:type="dxa"/>
            <w:noWrap/>
            <w:hideMark/>
          </w:tcPr>
          <w:p w14:paraId="39A7598E"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CNN_LSTM</w:t>
            </w:r>
          </w:p>
        </w:tc>
        <w:tc>
          <w:tcPr>
            <w:tcW w:w="3364" w:type="dxa"/>
            <w:noWrap/>
            <w:hideMark/>
          </w:tcPr>
          <w:p w14:paraId="6423687D"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Macro + Event + Sentiment(All)</w:t>
            </w:r>
          </w:p>
        </w:tc>
        <w:tc>
          <w:tcPr>
            <w:tcW w:w="1031" w:type="dxa"/>
            <w:noWrap/>
            <w:hideMark/>
          </w:tcPr>
          <w:p w14:paraId="3D6C5D53"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20</w:t>
            </w:r>
          </w:p>
        </w:tc>
      </w:tr>
      <w:tr w:rsidR="006539F6" w:rsidRPr="006539F6" w14:paraId="379D06EE" w14:textId="77777777" w:rsidTr="00676BAE">
        <w:trPr>
          <w:trHeight w:val="340"/>
        </w:trPr>
        <w:tc>
          <w:tcPr>
            <w:tcW w:w="2292" w:type="dxa"/>
            <w:vMerge/>
            <w:hideMark/>
          </w:tcPr>
          <w:p w14:paraId="51C86E04"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rPr>
            </w:pPr>
          </w:p>
        </w:tc>
        <w:tc>
          <w:tcPr>
            <w:tcW w:w="859" w:type="dxa"/>
            <w:noWrap/>
            <w:hideMark/>
          </w:tcPr>
          <w:p w14:paraId="11315E0F"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6.995</w:t>
            </w:r>
          </w:p>
        </w:tc>
        <w:tc>
          <w:tcPr>
            <w:tcW w:w="859" w:type="dxa"/>
            <w:noWrap/>
            <w:hideMark/>
          </w:tcPr>
          <w:p w14:paraId="2DF212C8"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0.262</w:t>
            </w:r>
          </w:p>
        </w:tc>
        <w:tc>
          <w:tcPr>
            <w:tcW w:w="1135" w:type="dxa"/>
            <w:noWrap/>
            <w:hideMark/>
          </w:tcPr>
          <w:p w14:paraId="3AC75860"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LSTM</w:t>
            </w:r>
          </w:p>
        </w:tc>
        <w:tc>
          <w:tcPr>
            <w:tcW w:w="3364" w:type="dxa"/>
            <w:noWrap/>
            <w:hideMark/>
          </w:tcPr>
          <w:p w14:paraId="0C962CED"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Macro + Event + Sentiment(Direct)</w:t>
            </w:r>
          </w:p>
        </w:tc>
        <w:tc>
          <w:tcPr>
            <w:tcW w:w="1031" w:type="dxa"/>
            <w:noWrap/>
            <w:hideMark/>
          </w:tcPr>
          <w:p w14:paraId="78462F99"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20</w:t>
            </w:r>
          </w:p>
        </w:tc>
      </w:tr>
      <w:tr w:rsidR="006539F6" w:rsidRPr="006539F6" w14:paraId="78A968BD" w14:textId="77777777" w:rsidTr="00676BAE">
        <w:trPr>
          <w:trHeight w:val="340"/>
        </w:trPr>
        <w:tc>
          <w:tcPr>
            <w:tcW w:w="2292" w:type="dxa"/>
            <w:vMerge/>
            <w:hideMark/>
          </w:tcPr>
          <w:p w14:paraId="1E1FA62A"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rPr>
            </w:pPr>
          </w:p>
        </w:tc>
        <w:tc>
          <w:tcPr>
            <w:tcW w:w="859" w:type="dxa"/>
            <w:noWrap/>
            <w:hideMark/>
          </w:tcPr>
          <w:p w14:paraId="3F365A98"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6.996</w:t>
            </w:r>
          </w:p>
        </w:tc>
        <w:tc>
          <w:tcPr>
            <w:tcW w:w="859" w:type="dxa"/>
            <w:noWrap/>
            <w:hideMark/>
          </w:tcPr>
          <w:p w14:paraId="233E620C"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0.263</w:t>
            </w:r>
          </w:p>
        </w:tc>
        <w:tc>
          <w:tcPr>
            <w:tcW w:w="1135" w:type="dxa"/>
            <w:noWrap/>
            <w:hideMark/>
          </w:tcPr>
          <w:p w14:paraId="2B441E42"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CNN_GRU</w:t>
            </w:r>
          </w:p>
        </w:tc>
        <w:tc>
          <w:tcPr>
            <w:tcW w:w="3364" w:type="dxa"/>
            <w:noWrap/>
            <w:hideMark/>
          </w:tcPr>
          <w:p w14:paraId="6F4990C8"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Macro + Event</w:t>
            </w:r>
          </w:p>
        </w:tc>
        <w:tc>
          <w:tcPr>
            <w:tcW w:w="1031" w:type="dxa"/>
            <w:noWrap/>
            <w:hideMark/>
          </w:tcPr>
          <w:p w14:paraId="74443B72"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20</w:t>
            </w:r>
          </w:p>
        </w:tc>
      </w:tr>
      <w:tr w:rsidR="006539F6" w:rsidRPr="006539F6" w14:paraId="4BBEF5EC" w14:textId="77777777" w:rsidTr="00676BAE">
        <w:trPr>
          <w:trHeight w:val="340"/>
        </w:trPr>
        <w:tc>
          <w:tcPr>
            <w:tcW w:w="2292" w:type="dxa"/>
            <w:vMerge/>
            <w:hideMark/>
          </w:tcPr>
          <w:p w14:paraId="16242342"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rPr>
            </w:pPr>
          </w:p>
        </w:tc>
        <w:tc>
          <w:tcPr>
            <w:tcW w:w="859" w:type="dxa"/>
            <w:noWrap/>
            <w:hideMark/>
          </w:tcPr>
          <w:p w14:paraId="0369538D"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7.000</w:t>
            </w:r>
          </w:p>
        </w:tc>
        <w:tc>
          <w:tcPr>
            <w:tcW w:w="859" w:type="dxa"/>
            <w:noWrap/>
            <w:hideMark/>
          </w:tcPr>
          <w:p w14:paraId="7AB70104"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0.262</w:t>
            </w:r>
          </w:p>
        </w:tc>
        <w:tc>
          <w:tcPr>
            <w:tcW w:w="1135" w:type="dxa"/>
            <w:noWrap/>
            <w:hideMark/>
          </w:tcPr>
          <w:p w14:paraId="59AEEA84"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GRU</w:t>
            </w:r>
          </w:p>
        </w:tc>
        <w:tc>
          <w:tcPr>
            <w:tcW w:w="3364" w:type="dxa"/>
            <w:noWrap/>
            <w:hideMark/>
          </w:tcPr>
          <w:p w14:paraId="2667B1BB"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Macro Only</w:t>
            </w:r>
          </w:p>
        </w:tc>
        <w:tc>
          <w:tcPr>
            <w:tcW w:w="1031" w:type="dxa"/>
            <w:noWrap/>
            <w:hideMark/>
          </w:tcPr>
          <w:p w14:paraId="731A1C5C"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20</w:t>
            </w:r>
          </w:p>
        </w:tc>
      </w:tr>
      <w:tr w:rsidR="006539F6" w:rsidRPr="006539F6" w14:paraId="7F8B89C4" w14:textId="77777777" w:rsidTr="00676BAE">
        <w:trPr>
          <w:trHeight w:val="340"/>
        </w:trPr>
        <w:tc>
          <w:tcPr>
            <w:tcW w:w="2292" w:type="dxa"/>
            <w:vMerge w:val="restart"/>
            <w:hideMark/>
          </w:tcPr>
          <w:p w14:paraId="77ED4C5A"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rPr>
            </w:pPr>
            <w:proofErr w:type="spellStart"/>
            <w:r w:rsidRPr="00D06934">
              <w:rPr>
                <w:rFonts w:ascii="맑은 고딕" w:eastAsia="맑은 고딕" w:hAnsi="맑은 고딕" w:cs="맑은 고딕" w:hint="eastAsia"/>
                <w:b/>
                <w:bCs/>
                <w:sz w:val="14"/>
                <w:szCs w:val="14"/>
              </w:rPr>
              <w:t>전반적</w:t>
            </w:r>
            <w:proofErr w:type="spellEnd"/>
            <w:r w:rsidRPr="00D06934">
              <w:rPr>
                <w:rFonts w:ascii="맑은 고딕" w:eastAsia="맑은 고딕" w:hAnsi="맑은 고딕" w:cs="맑은 고딕" w:hint="eastAsia"/>
                <w:b/>
                <w:bCs/>
                <w:sz w:val="14"/>
                <w:szCs w:val="14"/>
              </w:rPr>
              <w:t xml:space="preserve"> </w:t>
            </w:r>
            <w:proofErr w:type="spellStart"/>
            <w:r w:rsidRPr="00D06934">
              <w:rPr>
                <w:rFonts w:ascii="맑은 고딕" w:eastAsia="맑은 고딕" w:hAnsi="맑은 고딕" w:cs="맑은 고딕" w:hint="eastAsia"/>
                <w:b/>
                <w:bCs/>
                <w:sz w:val="14"/>
                <w:szCs w:val="14"/>
              </w:rPr>
              <w:t>환율예측</w:t>
            </w:r>
            <w:proofErr w:type="spellEnd"/>
            <w:r w:rsidRPr="00D06934">
              <w:rPr>
                <w:rFonts w:ascii="맑은 고딕" w:eastAsia="맑은 고딕" w:hAnsi="맑은 고딕" w:cs="맑은 고딕" w:hint="eastAsia"/>
                <w:b/>
                <w:bCs/>
                <w:sz w:val="14"/>
                <w:szCs w:val="14"/>
              </w:rPr>
              <w:t xml:space="preserve"> </w:t>
            </w:r>
            <w:proofErr w:type="spellStart"/>
            <w:r w:rsidRPr="00D06934">
              <w:rPr>
                <w:rFonts w:ascii="맑은 고딕" w:eastAsia="맑은 고딕" w:hAnsi="맑은 고딕" w:cs="맑은 고딕" w:hint="eastAsia"/>
                <w:b/>
                <w:bCs/>
                <w:sz w:val="14"/>
                <w:szCs w:val="14"/>
              </w:rPr>
              <w:t>정확성</w:t>
            </w:r>
            <w:proofErr w:type="spellEnd"/>
            <w:r w:rsidRPr="00D06934">
              <w:rPr>
                <w:rFonts w:ascii="맑은 고딕" w:eastAsia="맑은 고딕" w:hAnsi="맑은 고딕" w:cs="맑은 고딕" w:hint="eastAsia"/>
                <w:b/>
                <w:bCs/>
                <w:sz w:val="14"/>
                <w:szCs w:val="14"/>
              </w:rPr>
              <w:br/>
              <w:t xml:space="preserve">(Metric1=MAE, </w:t>
            </w:r>
            <w:r w:rsidRPr="00D06934">
              <w:rPr>
                <w:rFonts w:ascii="맑은 고딕" w:eastAsia="맑은 고딕" w:hAnsi="맑은 고딕" w:cs="맑은 고딕" w:hint="eastAsia"/>
                <w:b/>
                <w:bCs/>
                <w:sz w:val="14"/>
                <w:szCs w:val="14"/>
              </w:rPr>
              <w:br/>
              <w:t>Metric2=MAPE)</w:t>
            </w:r>
          </w:p>
        </w:tc>
        <w:tc>
          <w:tcPr>
            <w:tcW w:w="859" w:type="dxa"/>
            <w:noWrap/>
            <w:hideMark/>
          </w:tcPr>
          <w:p w14:paraId="65970EEE"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u w:val="single"/>
              </w:rPr>
            </w:pPr>
            <w:r w:rsidRPr="00D06934">
              <w:rPr>
                <w:rFonts w:ascii="맑은 고딕" w:eastAsia="맑은 고딕" w:hAnsi="맑은 고딕" w:cs="맑은 고딕" w:hint="eastAsia"/>
                <w:b/>
                <w:bCs/>
                <w:sz w:val="14"/>
                <w:szCs w:val="14"/>
                <w:u w:val="single"/>
              </w:rPr>
              <w:t>5.357</w:t>
            </w:r>
          </w:p>
        </w:tc>
        <w:tc>
          <w:tcPr>
            <w:tcW w:w="859" w:type="dxa"/>
            <w:noWrap/>
            <w:hideMark/>
          </w:tcPr>
          <w:p w14:paraId="6F24B293"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u w:val="single"/>
              </w:rPr>
            </w:pPr>
            <w:r w:rsidRPr="00D06934">
              <w:rPr>
                <w:rFonts w:ascii="맑은 고딕" w:eastAsia="맑은 고딕" w:hAnsi="맑은 고딕" w:cs="맑은 고딕" w:hint="eastAsia"/>
                <w:b/>
                <w:bCs/>
                <w:sz w:val="14"/>
                <w:szCs w:val="14"/>
                <w:u w:val="single"/>
              </w:rPr>
              <w:t>0.392</w:t>
            </w:r>
          </w:p>
        </w:tc>
        <w:tc>
          <w:tcPr>
            <w:tcW w:w="1135" w:type="dxa"/>
            <w:noWrap/>
            <w:hideMark/>
          </w:tcPr>
          <w:p w14:paraId="6DE3A3BE"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u w:val="single"/>
              </w:rPr>
            </w:pPr>
            <w:r w:rsidRPr="00D06934">
              <w:rPr>
                <w:rFonts w:ascii="맑은 고딕" w:eastAsia="맑은 고딕" w:hAnsi="맑은 고딕" w:cs="맑은 고딕" w:hint="eastAsia"/>
                <w:b/>
                <w:bCs/>
                <w:sz w:val="14"/>
                <w:szCs w:val="14"/>
                <w:u w:val="single"/>
              </w:rPr>
              <w:t>CNN_GRU</w:t>
            </w:r>
          </w:p>
        </w:tc>
        <w:tc>
          <w:tcPr>
            <w:tcW w:w="3364" w:type="dxa"/>
            <w:noWrap/>
            <w:hideMark/>
          </w:tcPr>
          <w:p w14:paraId="510D910E"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u w:val="single"/>
              </w:rPr>
            </w:pPr>
            <w:r w:rsidRPr="00D06934">
              <w:rPr>
                <w:rFonts w:ascii="맑은 고딕" w:eastAsia="맑은 고딕" w:hAnsi="맑은 고딕" w:cs="맑은 고딕" w:hint="eastAsia"/>
                <w:b/>
                <w:bCs/>
                <w:sz w:val="14"/>
                <w:szCs w:val="14"/>
                <w:u w:val="single"/>
              </w:rPr>
              <w:t>Macro + Event + Sentiment(Direct)</w:t>
            </w:r>
          </w:p>
        </w:tc>
        <w:tc>
          <w:tcPr>
            <w:tcW w:w="1031" w:type="dxa"/>
            <w:noWrap/>
            <w:hideMark/>
          </w:tcPr>
          <w:p w14:paraId="1082A89F"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u w:val="single"/>
              </w:rPr>
            </w:pPr>
            <w:r w:rsidRPr="00D06934">
              <w:rPr>
                <w:rFonts w:ascii="맑은 고딕" w:eastAsia="맑은 고딕" w:hAnsi="맑은 고딕" w:cs="맑은 고딕" w:hint="eastAsia"/>
                <w:b/>
                <w:bCs/>
                <w:sz w:val="14"/>
                <w:szCs w:val="14"/>
                <w:u w:val="single"/>
              </w:rPr>
              <w:t>20</w:t>
            </w:r>
          </w:p>
        </w:tc>
      </w:tr>
      <w:tr w:rsidR="006539F6" w:rsidRPr="006539F6" w14:paraId="2604B3EE" w14:textId="77777777" w:rsidTr="00676BAE">
        <w:trPr>
          <w:trHeight w:val="340"/>
        </w:trPr>
        <w:tc>
          <w:tcPr>
            <w:tcW w:w="2292" w:type="dxa"/>
            <w:vMerge/>
            <w:hideMark/>
          </w:tcPr>
          <w:p w14:paraId="27311246"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rPr>
            </w:pPr>
          </w:p>
        </w:tc>
        <w:tc>
          <w:tcPr>
            <w:tcW w:w="859" w:type="dxa"/>
            <w:noWrap/>
            <w:hideMark/>
          </w:tcPr>
          <w:p w14:paraId="2096DAD4"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5.363</w:t>
            </w:r>
          </w:p>
        </w:tc>
        <w:tc>
          <w:tcPr>
            <w:tcW w:w="859" w:type="dxa"/>
            <w:noWrap/>
            <w:hideMark/>
          </w:tcPr>
          <w:p w14:paraId="5655B0DC"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u w:val="single"/>
              </w:rPr>
            </w:pPr>
            <w:r w:rsidRPr="00D06934">
              <w:rPr>
                <w:rFonts w:ascii="맑은 고딕" w:eastAsia="맑은 고딕" w:hAnsi="맑은 고딕" w:cs="맑은 고딕" w:hint="eastAsia"/>
                <w:b/>
                <w:bCs/>
                <w:sz w:val="14"/>
                <w:szCs w:val="14"/>
                <w:u w:val="single"/>
              </w:rPr>
              <w:t>0.392</w:t>
            </w:r>
          </w:p>
        </w:tc>
        <w:tc>
          <w:tcPr>
            <w:tcW w:w="1135" w:type="dxa"/>
            <w:noWrap/>
            <w:hideMark/>
          </w:tcPr>
          <w:p w14:paraId="306ECA74"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u w:val="single"/>
              </w:rPr>
            </w:pPr>
            <w:r w:rsidRPr="00D06934">
              <w:rPr>
                <w:rFonts w:ascii="맑은 고딕" w:eastAsia="맑은 고딕" w:hAnsi="맑은 고딕" w:cs="맑은 고딕" w:hint="eastAsia"/>
                <w:b/>
                <w:bCs/>
                <w:sz w:val="14"/>
                <w:szCs w:val="14"/>
                <w:u w:val="single"/>
              </w:rPr>
              <w:t>LSTM</w:t>
            </w:r>
          </w:p>
        </w:tc>
        <w:tc>
          <w:tcPr>
            <w:tcW w:w="3364" w:type="dxa"/>
            <w:noWrap/>
            <w:hideMark/>
          </w:tcPr>
          <w:p w14:paraId="25599883"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u w:val="single"/>
              </w:rPr>
            </w:pPr>
            <w:r w:rsidRPr="00D06934">
              <w:rPr>
                <w:rFonts w:ascii="맑은 고딕" w:eastAsia="맑은 고딕" w:hAnsi="맑은 고딕" w:cs="맑은 고딕" w:hint="eastAsia"/>
                <w:b/>
                <w:bCs/>
                <w:sz w:val="14"/>
                <w:szCs w:val="14"/>
                <w:u w:val="single"/>
              </w:rPr>
              <w:t>Macro + Event</w:t>
            </w:r>
          </w:p>
        </w:tc>
        <w:tc>
          <w:tcPr>
            <w:tcW w:w="1031" w:type="dxa"/>
            <w:noWrap/>
            <w:hideMark/>
          </w:tcPr>
          <w:p w14:paraId="793CA14B"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u w:val="single"/>
              </w:rPr>
            </w:pPr>
            <w:r w:rsidRPr="00D06934">
              <w:rPr>
                <w:rFonts w:ascii="맑은 고딕" w:eastAsia="맑은 고딕" w:hAnsi="맑은 고딕" w:cs="맑은 고딕" w:hint="eastAsia"/>
                <w:b/>
                <w:bCs/>
                <w:sz w:val="14"/>
                <w:szCs w:val="14"/>
                <w:u w:val="single"/>
              </w:rPr>
              <w:t>30</w:t>
            </w:r>
          </w:p>
        </w:tc>
      </w:tr>
      <w:tr w:rsidR="006539F6" w:rsidRPr="006539F6" w14:paraId="10093188" w14:textId="77777777" w:rsidTr="00676BAE">
        <w:trPr>
          <w:trHeight w:val="340"/>
        </w:trPr>
        <w:tc>
          <w:tcPr>
            <w:tcW w:w="2292" w:type="dxa"/>
            <w:vMerge/>
            <w:hideMark/>
          </w:tcPr>
          <w:p w14:paraId="1D778AB4"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rPr>
            </w:pPr>
          </w:p>
        </w:tc>
        <w:tc>
          <w:tcPr>
            <w:tcW w:w="859" w:type="dxa"/>
            <w:noWrap/>
            <w:hideMark/>
          </w:tcPr>
          <w:p w14:paraId="0E10DBAF"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5.364</w:t>
            </w:r>
          </w:p>
        </w:tc>
        <w:tc>
          <w:tcPr>
            <w:tcW w:w="859" w:type="dxa"/>
            <w:noWrap/>
            <w:hideMark/>
          </w:tcPr>
          <w:p w14:paraId="37C87635"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0.393</w:t>
            </w:r>
          </w:p>
        </w:tc>
        <w:tc>
          <w:tcPr>
            <w:tcW w:w="1135" w:type="dxa"/>
            <w:noWrap/>
            <w:hideMark/>
          </w:tcPr>
          <w:p w14:paraId="206B9A7C"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CNN_GRU</w:t>
            </w:r>
          </w:p>
        </w:tc>
        <w:tc>
          <w:tcPr>
            <w:tcW w:w="3364" w:type="dxa"/>
            <w:noWrap/>
            <w:hideMark/>
          </w:tcPr>
          <w:p w14:paraId="5B12489C"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Macro + Event + Sentiment(Direct)</w:t>
            </w:r>
          </w:p>
        </w:tc>
        <w:tc>
          <w:tcPr>
            <w:tcW w:w="1031" w:type="dxa"/>
            <w:noWrap/>
            <w:hideMark/>
          </w:tcPr>
          <w:p w14:paraId="67786009"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10</w:t>
            </w:r>
          </w:p>
        </w:tc>
      </w:tr>
      <w:tr w:rsidR="006539F6" w:rsidRPr="006539F6" w14:paraId="0C70A17C" w14:textId="77777777" w:rsidTr="00676BAE">
        <w:trPr>
          <w:trHeight w:val="340"/>
        </w:trPr>
        <w:tc>
          <w:tcPr>
            <w:tcW w:w="2292" w:type="dxa"/>
            <w:vMerge/>
            <w:hideMark/>
          </w:tcPr>
          <w:p w14:paraId="4BBDF656"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rPr>
            </w:pPr>
          </w:p>
        </w:tc>
        <w:tc>
          <w:tcPr>
            <w:tcW w:w="859" w:type="dxa"/>
            <w:noWrap/>
            <w:hideMark/>
          </w:tcPr>
          <w:p w14:paraId="51A02977"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5.378</w:t>
            </w:r>
          </w:p>
        </w:tc>
        <w:tc>
          <w:tcPr>
            <w:tcW w:w="859" w:type="dxa"/>
            <w:noWrap/>
            <w:hideMark/>
          </w:tcPr>
          <w:p w14:paraId="0863AD79"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0.393</w:t>
            </w:r>
          </w:p>
        </w:tc>
        <w:tc>
          <w:tcPr>
            <w:tcW w:w="1135" w:type="dxa"/>
            <w:noWrap/>
            <w:hideMark/>
          </w:tcPr>
          <w:p w14:paraId="7302BC5E"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CNN_GRU</w:t>
            </w:r>
          </w:p>
        </w:tc>
        <w:tc>
          <w:tcPr>
            <w:tcW w:w="3364" w:type="dxa"/>
            <w:noWrap/>
            <w:hideMark/>
          </w:tcPr>
          <w:p w14:paraId="4B0151F1"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Macro + Event + Sentiment(Direct)</w:t>
            </w:r>
          </w:p>
        </w:tc>
        <w:tc>
          <w:tcPr>
            <w:tcW w:w="1031" w:type="dxa"/>
            <w:noWrap/>
            <w:hideMark/>
          </w:tcPr>
          <w:p w14:paraId="0CB164B1"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30</w:t>
            </w:r>
          </w:p>
        </w:tc>
      </w:tr>
      <w:tr w:rsidR="006539F6" w:rsidRPr="006539F6" w14:paraId="7A86DE81" w14:textId="77777777" w:rsidTr="00676BAE">
        <w:trPr>
          <w:trHeight w:val="340"/>
        </w:trPr>
        <w:tc>
          <w:tcPr>
            <w:tcW w:w="2292" w:type="dxa"/>
            <w:vMerge/>
            <w:hideMark/>
          </w:tcPr>
          <w:p w14:paraId="57EFDAF3"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rPr>
            </w:pPr>
          </w:p>
        </w:tc>
        <w:tc>
          <w:tcPr>
            <w:tcW w:w="859" w:type="dxa"/>
            <w:noWrap/>
            <w:hideMark/>
          </w:tcPr>
          <w:p w14:paraId="27AF925E"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5.383</w:t>
            </w:r>
          </w:p>
        </w:tc>
        <w:tc>
          <w:tcPr>
            <w:tcW w:w="859" w:type="dxa"/>
            <w:noWrap/>
            <w:hideMark/>
          </w:tcPr>
          <w:p w14:paraId="158EDDD1"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0.394</w:t>
            </w:r>
          </w:p>
        </w:tc>
        <w:tc>
          <w:tcPr>
            <w:tcW w:w="1135" w:type="dxa"/>
            <w:noWrap/>
            <w:hideMark/>
          </w:tcPr>
          <w:p w14:paraId="24E06136"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CNN_GRU</w:t>
            </w:r>
          </w:p>
        </w:tc>
        <w:tc>
          <w:tcPr>
            <w:tcW w:w="3364" w:type="dxa"/>
            <w:noWrap/>
            <w:hideMark/>
          </w:tcPr>
          <w:p w14:paraId="4EFE16A1"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Macro + Event</w:t>
            </w:r>
          </w:p>
        </w:tc>
        <w:tc>
          <w:tcPr>
            <w:tcW w:w="1031" w:type="dxa"/>
            <w:noWrap/>
            <w:hideMark/>
          </w:tcPr>
          <w:p w14:paraId="04B6F94E"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20</w:t>
            </w:r>
          </w:p>
        </w:tc>
      </w:tr>
      <w:tr w:rsidR="006539F6" w:rsidRPr="006539F6" w14:paraId="18CE7ABD" w14:textId="77777777" w:rsidTr="00676BAE">
        <w:trPr>
          <w:trHeight w:val="340"/>
        </w:trPr>
        <w:tc>
          <w:tcPr>
            <w:tcW w:w="2292" w:type="dxa"/>
            <w:vMerge w:val="restart"/>
            <w:hideMark/>
          </w:tcPr>
          <w:p w14:paraId="2312EB68"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lang w:eastAsia="ko-KR"/>
              </w:rPr>
            </w:pPr>
            <w:r w:rsidRPr="00D06934">
              <w:rPr>
                <w:rFonts w:ascii="맑은 고딕" w:eastAsia="맑은 고딕" w:hAnsi="맑은 고딕" w:cs="맑은 고딕" w:hint="eastAsia"/>
                <w:b/>
                <w:bCs/>
                <w:sz w:val="14"/>
                <w:szCs w:val="14"/>
                <w:lang w:eastAsia="ko-KR"/>
              </w:rPr>
              <w:t xml:space="preserve">비정상적 환율변동에 </w:t>
            </w:r>
            <w:r w:rsidRPr="00D06934">
              <w:rPr>
                <w:rFonts w:ascii="맑은 고딕" w:eastAsia="맑은 고딕" w:hAnsi="맑은 고딕" w:cs="맑은 고딕" w:hint="eastAsia"/>
                <w:b/>
                <w:bCs/>
                <w:sz w:val="14"/>
                <w:szCs w:val="14"/>
                <w:lang w:eastAsia="ko-KR"/>
              </w:rPr>
              <w:br/>
              <w:t>안정적 예측성능</w:t>
            </w:r>
            <w:r w:rsidRPr="00D06934">
              <w:rPr>
                <w:rFonts w:ascii="맑은 고딕" w:eastAsia="맑은 고딕" w:hAnsi="맑은 고딕" w:cs="맑은 고딕" w:hint="eastAsia"/>
                <w:b/>
                <w:bCs/>
                <w:sz w:val="14"/>
                <w:szCs w:val="14"/>
                <w:lang w:eastAsia="ko-KR"/>
              </w:rPr>
              <w:br/>
              <w:t>(Metric1=</w:t>
            </w:r>
            <w:proofErr w:type="spellStart"/>
            <w:r w:rsidRPr="00D06934">
              <w:rPr>
                <w:rFonts w:ascii="맑은 고딕" w:eastAsia="맑은 고딕" w:hAnsi="맑은 고딕" w:cs="맑은 고딕" w:hint="eastAsia"/>
                <w:b/>
                <w:bCs/>
                <w:sz w:val="14"/>
                <w:szCs w:val="14"/>
                <w:lang w:eastAsia="ko-KR"/>
              </w:rPr>
              <w:t>MedAE</w:t>
            </w:r>
            <w:proofErr w:type="spellEnd"/>
            <w:r w:rsidRPr="00D06934">
              <w:rPr>
                <w:rFonts w:ascii="맑은 고딕" w:eastAsia="맑은 고딕" w:hAnsi="맑은 고딕" w:cs="맑은 고딕" w:hint="eastAsia"/>
                <w:b/>
                <w:bCs/>
                <w:sz w:val="14"/>
                <w:szCs w:val="14"/>
                <w:lang w:eastAsia="ko-KR"/>
              </w:rPr>
              <w:t xml:space="preserve">, </w:t>
            </w:r>
            <w:r w:rsidRPr="00D06934">
              <w:rPr>
                <w:rFonts w:ascii="맑은 고딕" w:eastAsia="맑은 고딕" w:hAnsi="맑은 고딕" w:cs="맑은 고딕" w:hint="eastAsia"/>
                <w:b/>
                <w:bCs/>
                <w:sz w:val="14"/>
                <w:szCs w:val="14"/>
                <w:lang w:eastAsia="ko-KR"/>
              </w:rPr>
              <w:br/>
              <w:t>Metric2=</w:t>
            </w:r>
            <w:proofErr w:type="spellStart"/>
            <w:r w:rsidRPr="00D06934">
              <w:rPr>
                <w:rFonts w:ascii="맑은 고딕" w:eastAsia="맑은 고딕" w:hAnsi="맑은 고딕" w:cs="맑은 고딕" w:hint="eastAsia"/>
                <w:b/>
                <w:bCs/>
                <w:sz w:val="14"/>
                <w:szCs w:val="14"/>
                <w:lang w:eastAsia="ko-KR"/>
              </w:rPr>
              <w:t>MedAPE</w:t>
            </w:r>
            <w:proofErr w:type="spellEnd"/>
            <w:r w:rsidRPr="00D06934">
              <w:rPr>
                <w:rFonts w:ascii="맑은 고딕" w:eastAsia="맑은 고딕" w:hAnsi="맑은 고딕" w:cs="맑은 고딕" w:hint="eastAsia"/>
                <w:b/>
                <w:bCs/>
                <w:sz w:val="14"/>
                <w:szCs w:val="14"/>
                <w:lang w:eastAsia="ko-KR"/>
              </w:rPr>
              <w:t>)</w:t>
            </w:r>
          </w:p>
        </w:tc>
        <w:tc>
          <w:tcPr>
            <w:tcW w:w="859" w:type="dxa"/>
            <w:noWrap/>
            <w:hideMark/>
          </w:tcPr>
          <w:p w14:paraId="27DDC807"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u w:val="single"/>
              </w:rPr>
            </w:pPr>
            <w:r w:rsidRPr="00D06934">
              <w:rPr>
                <w:rFonts w:ascii="맑은 고딕" w:eastAsia="맑은 고딕" w:hAnsi="맑은 고딕" w:cs="맑은 고딕" w:hint="eastAsia"/>
                <w:b/>
                <w:bCs/>
                <w:sz w:val="14"/>
                <w:szCs w:val="14"/>
                <w:u w:val="single"/>
              </w:rPr>
              <w:t>4.317</w:t>
            </w:r>
          </w:p>
        </w:tc>
        <w:tc>
          <w:tcPr>
            <w:tcW w:w="859" w:type="dxa"/>
            <w:noWrap/>
            <w:hideMark/>
          </w:tcPr>
          <w:p w14:paraId="024F86D1"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0.317</w:t>
            </w:r>
          </w:p>
        </w:tc>
        <w:tc>
          <w:tcPr>
            <w:tcW w:w="1135" w:type="dxa"/>
            <w:noWrap/>
            <w:hideMark/>
          </w:tcPr>
          <w:p w14:paraId="3FF3C456"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u w:val="single"/>
              </w:rPr>
            </w:pPr>
            <w:r w:rsidRPr="00D06934">
              <w:rPr>
                <w:rFonts w:ascii="맑은 고딕" w:eastAsia="맑은 고딕" w:hAnsi="맑은 고딕" w:cs="맑은 고딕" w:hint="eastAsia"/>
                <w:b/>
                <w:bCs/>
                <w:sz w:val="14"/>
                <w:szCs w:val="14"/>
                <w:u w:val="single"/>
              </w:rPr>
              <w:t>LSTM</w:t>
            </w:r>
          </w:p>
        </w:tc>
        <w:tc>
          <w:tcPr>
            <w:tcW w:w="3364" w:type="dxa"/>
            <w:noWrap/>
            <w:hideMark/>
          </w:tcPr>
          <w:p w14:paraId="05BFEADE"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u w:val="single"/>
              </w:rPr>
            </w:pPr>
            <w:r w:rsidRPr="00D06934">
              <w:rPr>
                <w:rFonts w:ascii="맑은 고딕" w:eastAsia="맑은 고딕" w:hAnsi="맑은 고딕" w:cs="맑은 고딕" w:hint="eastAsia"/>
                <w:b/>
                <w:bCs/>
                <w:sz w:val="14"/>
                <w:szCs w:val="14"/>
                <w:u w:val="single"/>
              </w:rPr>
              <w:t>Macro + Event + Sentiment(Direct)</w:t>
            </w:r>
          </w:p>
        </w:tc>
        <w:tc>
          <w:tcPr>
            <w:tcW w:w="1031" w:type="dxa"/>
            <w:noWrap/>
            <w:hideMark/>
          </w:tcPr>
          <w:p w14:paraId="2EA2060A"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u w:val="single"/>
              </w:rPr>
            </w:pPr>
            <w:r w:rsidRPr="00D06934">
              <w:rPr>
                <w:rFonts w:ascii="맑은 고딕" w:eastAsia="맑은 고딕" w:hAnsi="맑은 고딕" w:cs="맑은 고딕" w:hint="eastAsia"/>
                <w:b/>
                <w:bCs/>
                <w:sz w:val="14"/>
                <w:szCs w:val="14"/>
                <w:u w:val="single"/>
              </w:rPr>
              <w:t>30</w:t>
            </w:r>
          </w:p>
        </w:tc>
      </w:tr>
      <w:tr w:rsidR="006539F6" w:rsidRPr="006539F6" w14:paraId="6A5F6CCF" w14:textId="77777777" w:rsidTr="00676BAE">
        <w:trPr>
          <w:trHeight w:val="340"/>
        </w:trPr>
        <w:tc>
          <w:tcPr>
            <w:tcW w:w="2292" w:type="dxa"/>
            <w:vMerge/>
            <w:hideMark/>
          </w:tcPr>
          <w:p w14:paraId="4447549D"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p>
        </w:tc>
        <w:tc>
          <w:tcPr>
            <w:tcW w:w="859" w:type="dxa"/>
            <w:noWrap/>
            <w:hideMark/>
          </w:tcPr>
          <w:p w14:paraId="7F85EE76"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4.358</w:t>
            </w:r>
          </w:p>
        </w:tc>
        <w:tc>
          <w:tcPr>
            <w:tcW w:w="859" w:type="dxa"/>
            <w:noWrap/>
            <w:hideMark/>
          </w:tcPr>
          <w:p w14:paraId="501A267E"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u w:val="single"/>
              </w:rPr>
            </w:pPr>
            <w:r w:rsidRPr="00D06934">
              <w:rPr>
                <w:rFonts w:ascii="맑은 고딕" w:eastAsia="맑은 고딕" w:hAnsi="맑은 고딕" w:cs="맑은 고딕" w:hint="eastAsia"/>
                <w:b/>
                <w:bCs/>
                <w:sz w:val="14"/>
                <w:szCs w:val="14"/>
                <w:u w:val="single"/>
              </w:rPr>
              <w:t>0.316</w:t>
            </w:r>
          </w:p>
        </w:tc>
        <w:tc>
          <w:tcPr>
            <w:tcW w:w="1135" w:type="dxa"/>
            <w:noWrap/>
            <w:hideMark/>
          </w:tcPr>
          <w:p w14:paraId="164392E8"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u w:val="single"/>
              </w:rPr>
            </w:pPr>
            <w:r w:rsidRPr="00D06934">
              <w:rPr>
                <w:rFonts w:ascii="맑은 고딕" w:eastAsia="맑은 고딕" w:hAnsi="맑은 고딕" w:cs="맑은 고딕" w:hint="eastAsia"/>
                <w:b/>
                <w:bCs/>
                <w:sz w:val="14"/>
                <w:szCs w:val="14"/>
                <w:u w:val="single"/>
              </w:rPr>
              <w:t>LSTM</w:t>
            </w:r>
          </w:p>
        </w:tc>
        <w:tc>
          <w:tcPr>
            <w:tcW w:w="3364" w:type="dxa"/>
            <w:noWrap/>
            <w:hideMark/>
          </w:tcPr>
          <w:p w14:paraId="39678DAC"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u w:val="single"/>
              </w:rPr>
            </w:pPr>
            <w:r w:rsidRPr="00D06934">
              <w:rPr>
                <w:rFonts w:ascii="맑은 고딕" w:eastAsia="맑은 고딕" w:hAnsi="맑은 고딕" w:cs="맑은 고딕" w:hint="eastAsia"/>
                <w:b/>
                <w:bCs/>
                <w:sz w:val="14"/>
                <w:szCs w:val="14"/>
                <w:u w:val="single"/>
              </w:rPr>
              <w:t>Macro + Event</w:t>
            </w:r>
          </w:p>
        </w:tc>
        <w:tc>
          <w:tcPr>
            <w:tcW w:w="1031" w:type="dxa"/>
            <w:noWrap/>
            <w:hideMark/>
          </w:tcPr>
          <w:p w14:paraId="54B2CC96" w14:textId="77777777" w:rsidR="006539F6" w:rsidRPr="00D06934"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b/>
                <w:bCs/>
                <w:sz w:val="14"/>
                <w:szCs w:val="14"/>
                <w:u w:val="single"/>
              </w:rPr>
            </w:pPr>
            <w:r w:rsidRPr="00D06934">
              <w:rPr>
                <w:rFonts w:ascii="맑은 고딕" w:eastAsia="맑은 고딕" w:hAnsi="맑은 고딕" w:cs="맑은 고딕" w:hint="eastAsia"/>
                <w:b/>
                <w:bCs/>
                <w:sz w:val="14"/>
                <w:szCs w:val="14"/>
                <w:u w:val="single"/>
              </w:rPr>
              <w:t>90</w:t>
            </w:r>
          </w:p>
        </w:tc>
      </w:tr>
      <w:tr w:rsidR="006539F6" w:rsidRPr="006539F6" w14:paraId="070DDFFF" w14:textId="77777777" w:rsidTr="00676BAE">
        <w:trPr>
          <w:trHeight w:val="340"/>
        </w:trPr>
        <w:tc>
          <w:tcPr>
            <w:tcW w:w="2292" w:type="dxa"/>
            <w:vMerge/>
            <w:hideMark/>
          </w:tcPr>
          <w:p w14:paraId="69DE24A0"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p>
        </w:tc>
        <w:tc>
          <w:tcPr>
            <w:tcW w:w="859" w:type="dxa"/>
            <w:noWrap/>
            <w:hideMark/>
          </w:tcPr>
          <w:p w14:paraId="0A300FC1"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4.366</w:t>
            </w:r>
          </w:p>
        </w:tc>
        <w:tc>
          <w:tcPr>
            <w:tcW w:w="859" w:type="dxa"/>
            <w:noWrap/>
            <w:hideMark/>
          </w:tcPr>
          <w:p w14:paraId="70D91BBA"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0.317</w:t>
            </w:r>
          </w:p>
        </w:tc>
        <w:tc>
          <w:tcPr>
            <w:tcW w:w="1135" w:type="dxa"/>
            <w:noWrap/>
            <w:hideMark/>
          </w:tcPr>
          <w:p w14:paraId="5409ACC0"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CNN_LSTM</w:t>
            </w:r>
          </w:p>
        </w:tc>
        <w:tc>
          <w:tcPr>
            <w:tcW w:w="3364" w:type="dxa"/>
            <w:noWrap/>
            <w:hideMark/>
          </w:tcPr>
          <w:p w14:paraId="12351719"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Macro + Event</w:t>
            </w:r>
          </w:p>
        </w:tc>
        <w:tc>
          <w:tcPr>
            <w:tcW w:w="1031" w:type="dxa"/>
            <w:noWrap/>
            <w:hideMark/>
          </w:tcPr>
          <w:p w14:paraId="19C3C94A"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30</w:t>
            </w:r>
          </w:p>
        </w:tc>
      </w:tr>
      <w:tr w:rsidR="006539F6" w:rsidRPr="006539F6" w14:paraId="32A788E2" w14:textId="77777777" w:rsidTr="00676BAE">
        <w:trPr>
          <w:trHeight w:val="340"/>
        </w:trPr>
        <w:tc>
          <w:tcPr>
            <w:tcW w:w="2292" w:type="dxa"/>
            <w:vMerge/>
            <w:hideMark/>
          </w:tcPr>
          <w:p w14:paraId="3A56F162"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p>
        </w:tc>
        <w:tc>
          <w:tcPr>
            <w:tcW w:w="859" w:type="dxa"/>
            <w:noWrap/>
            <w:hideMark/>
          </w:tcPr>
          <w:p w14:paraId="34771BD6"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4.396</w:t>
            </w:r>
          </w:p>
        </w:tc>
        <w:tc>
          <w:tcPr>
            <w:tcW w:w="859" w:type="dxa"/>
            <w:noWrap/>
            <w:hideMark/>
          </w:tcPr>
          <w:p w14:paraId="5873B569"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0.321</w:t>
            </w:r>
          </w:p>
        </w:tc>
        <w:tc>
          <w:tcPr>
            <w:tcW w:w="1135" w:type="dxa"/>
            <w:noWrap/>
            <w:hideMark/>
          </w:tcPr>
          <w:p w14:paraId="6A0360B9"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CNN_GRU</w:t>
            </w:r>
          </w:p>
        </w:tc>
        <w:tc>
          <w:tcPr>
            <w:tcW w:w="3364" w:type="dxa"/>
            <w:noWrap/>
            <w:hideMark/>
          </w:tcPr>
          <w:p w14:paraId="1EA28269"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Macro + Event + Sentiment(Direct)</w:t>
            </w:r>
          </w:p>
        </w:tc>
        <w:tc>
          <w:tcPr>
            <w:tcW w:w="1031" w:type="dxa"/>
            <w:noWrap/>
            <w:hideMark/>
          </w:tcPr>
          <w:p w14:paraId="5B71AA85"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30</w:t>
            </w:r>
          </w:p>
        </w:tc>
      </w:tr>
      <w:tr w:rsidR="006539F6" w:rsidRPr="006539F6" w14:paraId="35465EFF" w14:textId="77777777" w:rsidTr="00676BAE">
        <w:trPr>
          <w:trHeight w:val="340"/>
        </w:trPr>
        <w:tc>
          <w:tcPr>
            <w:tcW w:w="2292" w:type="dxa"/>
            <w:vMerge/>
            <w:hideMark/>
          </w:tcPr>
          <w:p w14:paraId="603B1466"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p>
        </w:tc>
        <w:tc>
          <w:tcPr>
            <w:tcW w:w="859" w:type="dxa"/>
            <w:noWrap/>
            <w:hideMark/>
          </w:tcPr>
          <w:p w14:paraId="558A8623"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4.400</w:t>
            </w:r>
          </w:p>
        </w:tc>
        <w:tc>
          <w:tcPr>
            <w:tcW w:w="859" w:type="dxa"/>
            <w:noWrap/>
            <w:hideMark/>
          </w:tcPr>
          <w:p w14:paraId="3E48DAEF"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0.323</w:t>
            </w:r>
          </w:p>
        </w:tc>
        <w:tc>
          <w:tcPr>
            <w:tcW w:w="1135" w:type="dxa"/>
            <w:noWrap/>
            <w:hideMark/>
          </w:tcPr>
          <w:p w14:paraId="0C03E416"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CNN_LSTM</w:t>
            </w:r>
          </w:p>
        </w:tc>
        <w:tc>
          <w:tcPr>
            <w:tcW w:w="3364" w:type="dxa"/>
            <w:noWrap/>
            <w:hideMark/>
          </w:tcPr>
          <w:p w14:paraId="0C51CAA1"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Macro + Sentiment(</w:t>
            </w:r>
            <w:proofErr w:type="spellStart"/>
            <w:r w:rsidRPr="006539F6">
              <w:rPr>
                <w:rFonts w:ascii="맑은 고딕" w:eastAsia="맑은 고딕" w:hAnsi="맑은 고딕" w:cs="맑은 고딕" w:hint="eastAsia"/>
                <w:sz w:val="14"/>
                <w:szCs w:val="14"/>
              </w:rPr>
              <w:t>Direct+Indirect</w:t>
            </w:r>
            <w:proofErr w:type="spellEnd"/>
            <w:r w:rsidRPr="006539F6">
              <w:rPr>
                <w:rFonts w:ascii="맑은 고딕" w:eastAsia="맑은 고딕" w:hAnsi="맑은 고딕" w:cs="맑은 고딕" w:hint="eastAsia"/>
                <w:sz w:val="14"/>
                <w:szCs w:val="14"/>
              </w:rPr>
              <w:t>)</w:t>
            </w:r>
          </w:p>
        </w:tc>
        <w:tc>
          <w:tcPr>
            <w:tcW w:w="1031" w:type="dxa"/>
            <w:noWrap/>
            <w:hideMark/>
          </w:tcPr>
          <w:p w14:paraId="38D74387" w14:textId="77777777" w:rsidR="006539F6" w:rsidRPr="006539F6" w:rsidRDefault="006539F6" w:rsidP="00551B9A">
            <w:pPr>
              <w:pBdr>
                <w:top w:val="nil"/>
                <w:left w:val="nil"/>
                <w:bottom w:val="nil"/>
                <w:right w:val="nil"/>
                <w:between w:val="nil"/>
              </w:pBdr>
              <w:spacing w:before="53" w:line="252" w:lineRule="auto"/>
              <w:jc w:val="center"/>
              <w:rPr>
                <w:rFonts w:ascii="맑은 고딕" w:eastAsia="맑은 고딕" w:hAnsi="맑은 고딕" w:cs="맑은 고딕"/>
                <w:sz w:val="14"/>
                <w:szCs w:val="14"/>
              </w:rPr>
            </w:pPr>
            <w:r w:rsidRPr="006539F6">
              <w:rPr>
                <w:rFonts w:ascii="맑은 고딕" w:eastAsia="맑은 고딕" w:hAnsi="맑은 고딕" w:cs="맑은 고딕" w:hint="eastAsia"/>
                <w:sz w:val="14"/>
                <w:szCs w:val="14"/>
              </w:rPr>
              <w:t>60</w:t>
            </w:r>
          </w:p>
        </w:tc>
      </w:tr>
    </w:tbl>
    <w:p w14:paraId="312F0040" w14:textId="77777777" w:rsidR="00861116" w:rsidRDefault="00861116" w:rsidP="006539F6">
      <w:pPr>
        <w:spacing w:before="53" w:line="252" w:lineRule="auto"/>
        <w:jc w:val="both"/>
        <w:rPr>
          <w:rFonts w:ascii="조선신명조" w:eastAsia="조선신명조" w:hAnsi="맑은 고딕" w:cs="맑은 고딕"/>
          <w:color w:val="000000"/>
          <w:sz w:val="18"/>
          <w:szCs w:val="18"/>
          <w:lang w:eastAsia="ko-KR"/>
        </w:rPr>
      </w:pPr>
    </w:p>
    <w:p w14:paraId="5CFD6CAD" w14:textId="6AB9C24C" w:rsidR="0007175B" w:rsidRPr="00A31D33" w:rsidRDefault="0007175B" w:rsidP="0007175B">
      <w:pPr>
        <w:pBdr>
          <w:top w:val="nil"/>
          <w:left w:val="nil"/>
          <w:bottom w:val="nil"/>
          <w:right w:val="nil"/>
          <w:between w:val="nil"/>
        </w:pBdr>
        <w:spacing w:before="53" w:line="252" w:lineRule="auto"/>
        <w:jc w:val="both"/>
        <w:rPr>
          <w:rFonts w:ascii="조선신명조" w:eastAsia="조선신명조" w:hAnsi="맑은 고딕" w:cs="맑은 고딕"/>
          <w:color w:val="000000"/>
          <w:lang w:eastAsia="ko-KR"/>
        </w:rPr>
      </w:pPr>
      <w:r w:rsidRPr="00A31D33">
        <w:rPr>
          <w:rFonts w:ascii="조선신명조" w:eastAsia="조선신명조" w:hAnsi="맑은 고딕" w:cs="맑은 고딕" w:hint="eastAsia"/>
          <w:color w:val="000000"/>
          <w:lang w:eastAsia="ko-KR"/>
        </w:rPr>
        <w:t>3.</w:t>
      </w:r>
      <w:r>
        <w:rPr>
          <w:rFonts w:ascii="조선신명조" w:eastAsia="조선신명조" w:hAnsi="맑은 고딕" w:cs="맑은 고딕" w:hint="eastAsia"/>
          <w:color w:val="000000"/>
          <w:lang w:eastAsia="ko-KR"/>
        </w:rPr>
        <w:t>4</w:t>
      </w:r>
      <w:r w:rsidRPr="00A31D33">
        <w:rPr>
          <w:rFonts w:ascii="조선신명조" w:eastAsia="조선신명조" w:hAnsi="맑은 고딕" w:cs="맑은 고딕" w:hint="eastAsia"/>
          <w:color w:val="000000"/>
          <w:lang w:eastAsia="ko-KR"/>
        </w:rPr>
        <w:t xml:space="preserve"> </w:t>
      </w:r>
      <w:r>
        <w:rPr>
          <w:rFonts w:ascii="조선신명조" w:eastAsia="조선신명조" w:hAnsi="맑은 고딕" w:cs="맑은 고딕" w:hint="eastAsia"/>
          <w:color w:val="000000"/>
          <w:lang w:eastAsia="ko-KR"/>
        </w:rPr>
        <w:t xml:space="preserve">실험 결과3: </w:t>
      </w:r>
      <w:r w:rsidR="00752F15">
        <w:rPr>
          <w:rFonts w:ascii="조선신명조" w:eastAsia="조선신명조" w:hAnsi="맑은 고딕" w:cs="맑은 고딕" w:hint="eastAsia"/>
          <w:color w:val="000000"/>
          <w:lang w:eastAsia="ko-KR"/>
        </w:rPr>
        <w:t xml:space="preserve">활용 목적 별 </w:t>
      </w:r>
      <w:r>
        <w:rPr>
          <w:rFonts w:ascii="조선신명조" w:eastAsia="조선신명조" w:hAnsi="맑은 고딕" w:cs="맑은 고딕" w:hint="eastAsia"/>
          <w:color w:val="000000"/>
          <w:lang w:eastAsia="ko-KR"/>
        </w:rPr>
        <w:t>환율 예측</w:t>
      </w:r>
      <w:r w:rsidR="00752F15">
        <w:rPr>
          <w:rFonts w:ascii="조선신명조" w:eastAsia="조선신명조" w:hAnsi="맑은 고딕" w:cs="맑은 고딕" w:hint="eastAsia"/>
          <w:color w:val="000000"/>
          <w:lang w:eastAsia="ko-KR"/>
        </w:rPr>
        <w:t xml:space="preserve"> 성능 검증과 변수 중요도 분석</w:t>
      </w:r>
    </w:p>
    <w:p w14:paraId="5F97C8C1" w14:textId="77777777" w:rsidR="0007175B" w:rsidRDefault="0007175B" w:rsidP="006539F6">
      <w:pPr>
        <w:spacing w:before="53" w:line="252" w:lineRule="auto"/>
        <w:jc w:val="both"/>
        <w:rPr>
          <w:rFonts w:ascii="조선신명조" w:eastAsia="조선신명조" w:hAnsi="맑은 고딕" w:cs="맑은 고딕"/>
          <w:color w:val="000000"/>
          <w:sz w:val="18"/>
          <w:szCs w:val="18"/>
          <w:lang w:eastAsia="ko-KR"/>
        </w:rPr>
      </w:pPr>
    </w:p>
    <w:p w14:paraId="31E82765" w14:textId="77777777" w:rsidR="00EF60F0" w:rsidRPr="0026274C" w:rsidRDefault="00EF60F0" w:rsidP="00EF60F0">
      <w:pPr>
        <w:pStyle w:val="a3"/>
        <w:spacing w:before="53" w:line="252" w:lineRule="auto"/>
        <w:ind w:firstLineChars="200" w:firstLine="378"/>
        <w:jc w:val="both"/>
        <w:rPr>
          <w:rFonts w:ascii="조선신명조" w:eastAsia="조선신명조"/>
          <w:color w:val="EE0000"/>
          <w:w w:val="105"/>
          <w:sz w:val="18"/>
          <w:szCs w:val="18"/>
          <w:lang w:eastAsia="ko-KR"/>
        </w:rPr>
      </w:pPr>
      <w:r w:rsidRPr="0026274C">
        <w:rPr>
          <w:rFonts w:ascii="조선신명조" w:eastAsia="조선신명조" w:hint="eastAsia"/>
          <w:color w:val="EE0000"/>
          <w:w w:val="105"/>
          <w:sz w:val="18"/>
          <w:szCs w:val="18"/>
          <w:lang w:eastAsia="ko-KR"/>
        </w:rPr>
        <w:t>본 절에서는 최적 구성(</w:t>
      </w:r>
      <w:proofErr w:type="spellStart"/>
      <w:r w:rsidRPr="0026274C">
        <w:rPr>
          <w:rFonts w:ascii="조선신명조" w:eastAsia="조선신명조" w:hint="eastAsia"/>
          <w:color w:val="EE0000"/>
          <w:w w:val="105"/>
          <w:sz w:val="18"/>
          <w:szCs w:val="18"/>
          <w:lang w:eastAsia="ko-KR"/>
        </w:rPr>
        <w:t>Macro+Event</w:t>
      </w:r>
      <w:proofErr w:type="spellEnd"/>
      <w:r w:rsidRPr="0026274C">
        <w:rPr>
          <w:rFonts w:ascii="조선신명조" w:eastAsia="조선신명조" w:hint="eastAsia"/>
          <w:color w:val="EE0000"/>
          <w:w w:val="105"/>
          <w:sz w:val="18"/>
          <w:szCs w:val="18"/>
          <w:lang w:eastAsia="ko-KR"/>
        </w:rPr>
        <w:t xml:space="preserve">, LSTM, lookback=20)을 이용하여 2020년부터 2024년까지의 원/달러 환율 예측 결과를 </w:t>
      </w:r>
      <w:proofErr w:type="spellStart"/>
      <w:r w:rsidRPr="0026274C">
        <w:rPr>
          <w:rFonts w:ascii="조선신명조" w:eastAsia="조선신명조" w:hint="eastAsia"/>
          <w:color w:val="EE0000"/>
          <w:w w:val="105"/>
          <w:sz w:val="18"/>
          <w:szCs w:val="18"/>
          <w:lang w:eastAsia="ko-KR"/>
        </w:rPr>
        <w:t>시각화하였다</w:t>
      </w:r>
      <w:proofErr w:type="spellEnd"/>
      <w:r w:rsidRPr="0026274C">
        <w:rPr>
          <w:rFonts w:ascii="조선신명조" w:eastAsia="조선신명조" w:hint="eastAsia"/>
          <w:color w:val="EE0000"/>
          <w:w w:val="105"/>
          <w:sz w:val="18"/>
          <w:szCs w:val="18"/>
          <w:lang w:eastAsia="ko-KR"/>
        </w:rPr>
        <w:t xml:space="preserve">&lt;그림 3&gt;. 그래프는 실제 값(Actual)과 모델의 예측 값(Predicted)을 전체 구간에 걸쳐 비교하였으며, </w:t>
      </w:r>
      <w:proofErr w:type="spellStart"/>
      <w:r w:rsidRPr="0026274C">
        <w:rPr>
          <w:rFonts w:ascii="조선신명조" w:eastAsia="조선신명조" w:hint="eastAsia"/>
          <w:color w:val="EE0000"/>
          <w:w w:val="105"/>
          <w:sz w:val="18"/>
          <w:szCs w:val="18"/>
          <w:lang w:eastAsia="ko-KR"/>
        </w:rPr>
        <w:t>학습·검증에</w:t>
      </w:r>
      <w:proofErr w:type="spellEnd"/>
      <w:r w:rsidRPr="0026274C">
        <w:rPr>
          <w:rFonts w:ascii="조선신명조" w:eastAsia="조선신명조" w:hint="eastAsia"/>
          <w:color w:val="EE0000"/>
          <w:w w:val="105"/>
          <w:sz w:val="18"/>
          <w:szCs w:val="18"/>
          <w:lang w:eastAsia="ko-KR"/>
        </w:rPr>
        <w:t xml:space="preserve"> 사용된 구간과 테스트 구간은 파란색 점선으로 구분하였다.</w:t>
      </w:r>
    </w:p>
    <w:p w14:paraId="323C1D6B" w14:textId="77777777" w:rsidR="00EF60F0" w:rsidRPr="0026274C" w:rsidRDefault="00EF60F0" w:rsidP="00EF60F0">
      <w:pPr>
        <w:pStyle w:val="a3"/>
        <w:spacing w:before="53" w:line="252" w:lineRule="auto"/>
        <w:ind w:firstLineChars="100" w:firstLine="189"/>
        <w:jc w:val="both"/>
        <w:rPr>
          <w:rFonts w:ascii="조선신명조" w:eastAsia="조선신명조"/>
          <w:color w:val="EE0000"/>
          <w:w w:val="105"/>
          <w:sz w:val="18"/>
          <w:szCs w:val="18"/>
          <w:lang w:eastAsia="ko-KR"/>
        </w:rPr>
      </w:pPr>
      <w:r w:rsidRPr="0026274C">
        <w:rPr>
          <w:rFonts w:ascii="조선신명조" w:eastAsia="조선신명조" w:hint="eastAsia"/>
          <w:color w:val="EE0000"/>
          <w:w w:val="105"/>
          <w:sz w:val="18"/>
          <w:szCs w:val="18"/>
          <w:lang w:eastAsia="ko-KR"/>
        </w:rPr>
        <w:t xml:space="preserve">전체 시계열 비교 결과, 모델은 환율의 장기적 </w:t>
      </w:r>
      <w:proofErr w:type="spellStart"/>
      <w:r w:rsidRPr="0026274C">
        <w:rPr>
          <w:rFonts w:ascii="조선신명조" w:eastAsia="조선신명조" w:hint="eastAsia"/>
          <w:color w:val="EE0000"/>
          <w:w w:val="105"/>
          <w:sz w:val="18"/>
          <w:szCs w:val="18"/>
          <w:lang w:eastAsia="ko-KR"/>
        </w:rPr>
        <w:t>추세뿐만</w:t>
      </w:r>
      <w:proofErr w:type="spellEnd"/>
      <w:r w:rsidRPr="0026274C">
        <w:rPr>
          <w:rFonts w:ascii="조선신명조" w:eastAsia="조선신명조" w:hint="eastAsia"/>
          <w:color w:val="EE0000"/>
          <w:w w:val="105"/>
          <w:sz w:val="18"/>
          <w:szCs w:val="18"/>
          <w:lang w:eastAsia="ko-KR"/>
        </w:rPr>
        <w:t xml:space="preserve"> 아니라 중단기적 변동 패턴을 비교적 안정적으로 추적하는 모습을 보였다. 특히 코로나19 이후 글로벌 유동성 확대 국면(2020</w:t>
      </w:r>
      <w:r w:rsidRPr="0026274C">
        <w:rPr>
          <w:rFonts w:eastAsia="조선신명조"/>
          <w:color w:val="EE0000"/>
          <w:w w:val="105"/>
          <w:sz w:val="18"/>
          <w:szCs w:val="18"/>
          <w:lang w:eastAsia="ko-KR"/>
        </w:rPr>
        <w:t>–</w:t>
      </w:r>
      <w:r w:rsidRPr="0026274C">
        <w:rPr>
          <w:rFonts w:ascii="조선신명조" w:eastAsia="조선신명조" w:hint="eastAsia"/>
          <w:color w:val="EE0000"/>
          <w:w w:val="105"/>
          <w:sz w:val="18"/>
          <w:szCs w:val="18"/>
          <w:lang w:eastAsia="ko-KR"/>
        </w:rPr>
        <w:t>2021), 미 연준의 급격한 긴축과 환율 상승(2022), 그리고 이후 조정 국면(2023</w:t>
      </w:r>
      <w:r w:rsidRPr="0026274C">
        <w:rPr>
          <w:rFonts w:eastAsia="조선신명조"/>
          <w:color w:val="EE0000"/>
          <w:w w:val="105"/>
          <w:sz w:val="18"/>
          <w:szCs w:val="18"/>
          <w:lang w:eastAsia="ko-KR"/>
        </w:rPr>
        <w:t>–</w:t>
      </w:r>
      <w:r w:rsidRPr="0026274C">
        <w:rPr>
          <w:rFonts w:ascii="조선신명조" w:eastAsia="조선신명조" w:hint="eastAsia"/>
          <w:color w:val="EE0000"/>
          <w:w w:val="105"/>
          <w:sz w:val="18"/>
          <w:szCs w:val="18"/>
          <w:lang w:eastAsia="ko-KR"/>
        </w:rPr>
        <w:t>2024)에 걸쳐 방향성과 국면 전환을 대체로 잘 포착하였다. 이는 이벤트 정보가 단순 시계열 신호를 넘어, 국면 전환기에서 유의미한 보조 지표로 작용했음을 시사한다.</w:t>
      </w:r>
    </w:p>
    <w:p w14:paraId="47414F89" w14:textId="77777777" w:rsidR="00EF60F0" w:rsidRPr="0026274C" w:rsidRDefault="00EF60F0" w:rsidP="00EF60F0">
      <w:pPr>
        <w:pStyle w:val="a3"/>
        <w:spacing w:before="53" w:line="252" w:lineRule="auto"/>
        <w:jc w:val="both"/>
        <w:rPr>
          <w:rFonts w:ascii="조선신명조" w:eastAsia="조선신명조"/>
          <w:color w:val="EE0000"/>
          <w:w w:val="105"/>
          <w:sz w:val="18"/>
          <w:szCs w:val="18"/>
          <w:lang w:eastAsia="ko-KR"/>
        </w:rPr>
      </w:pPr>
      <w:r w:rsidRPr="0026274C">
        <w:rPr>
          <w:rFonts w:ascii="조선신명조" w:eastAsia="조선신명조" w:hint="eastAsia"/>
          <w:color w:val="EE0000"/>
          <w:w w:val="105"/>
          <w:sz w:val="18"/>
          <w:szCs w:val="18"/>
          <w:lang w:eastAsia="ko-KR"/>
        </w:rPr>
        <w:t xml:space="preserve">또한 &lt;그림 4&gt;는 테스트 구간을 확대하여 실제 값과 예측 값의 오차를 상세히 비교한 것이다. 전반적으로 실제 값의 국지적 급등락을 예측하기에는 한계가 있었으나, 평균 수준과 변동성의 큰 방향성은 안정적으로 재현하였다. </w:t>
      </w:r>
    </w:p>
    <w:p w14:paraId="2F95276B" w14:textId="77777777" w:rsidR="00EF60F0" w:rsidRPr="0026274C" w:rsidRDefault="00EF60F0" w:rsidP="00EF60F0">
      <w:pPr>
        <w:pStyle w:val="a3"/>
        <w:spacing w:before="53" w:line="252" w:lineRule="auto"/>
        <w:jc w:val="both"/>
        <w:rPr>
          <w:rFonts w:ascii="조선신명조" w:eastAsia="조선신명조"/>
          <w:color w:val="EE0000"/>
          <w:w w:val="105"/>
          <w:sz w:val="18"/>
          <w:szCs w:val="18"/>
          <w:lang w:eastAsia="ko-KR"/>
        </w:rPr>
        <w:sectPr w:rsidR="00EF60F0" w:rsidRPr="0026274C" w:rsidSect="00EF60F0">
          <w:type w:val="continuous"/>
          <w:pgSz w:w="11910" w:h="16840"/>
          <w:pgMar w:top="1580" w:right="1180" w:bottom="2040" w:left="1180" w:header="0" w:footer="1849" w:gutter="0"/>
          <w:cols w:space="720"/>
        </w:sectPr>
      </w:pPr>
      <w:r w:rsidRPr="0026274C">
        <w:rPr>
          <w:rFonts w:ascii="조선신명조" w:eastAsia="조선신명조" w:hint="eastAsia"/>
          <w:color w:val="EE0000"/>
          <w:w w:val="105"/>
          <w:sz w:val="18"/>
          <w:szCs w:val="18"/>
          <w:lang w:eastAsia="ko-KR"/>
        </w:rPr>
        <w:t xml:space="preserve">결론적으로, 제안된 최적 모델은 환율의 구조적 추세와 단기적 변동성을 모두 일정 수준 포착하며, </w:t>
      </w:r>
      <w:proofErr w:type="spellStart"/>
      <w:r w:rsidRPr="0026274C">
        <w:rPr>
          <w:rFonts w:ascii="조선신명조" w:eastAsia="조선신명조" w:hint="eastAsia"/>
          <w:color w:val="EE0000"/>
          <w:w w:val="105"/>
          <w:sz w:val="18"/>
          <w:szCs w:val="18"/>
          <w:lang w:eastAsia="ko-KR"/>
        </w:rPr>
        <w:t>이벤트·뉴스</w:t>
      </w:r>
      <w:proofErr w:type="spellEnd"/>
      <w:r w:rsidRPr="0026274C">
        <w:rPr>
          <w:rFonts w:ascii="조선신명조" w:eastAsia="조선신명조" w:hint="eastAsia"/>
          <w:color w:val="EE0000"/>
          <w:w w:val="105"/>
          <w:sz w:val="18"/>
          <w:szCs w:val="18"/>
          <w:lang w:eastAsia="ko-KR"/>
        </w:rPr>
        <w:t xml:space="preserve"> 감성 정보를 추가할 경우 단순 거시변수만을 사용할 때보다 전반적 예측력이 향상됨을 시각적으로 확인할 수 있었다.</w:t>
      </w:r>
    </w:p>
    <w:p w14:paraId="0815F5E3" w14:textId="77777777" w:rsidR="00EF60F0" w:rsidRPr="0026274C" w:rsidRDefault="00EF60F0" w:rsidP="00EF60F0">
      <w:pPr>
        <w:spacing w:before="53" w:line="252" w:lineRule="auto"/>
        <w:jc w:val="both"/>
        <w:rPr>
          <w:rFonts w:ascii="조선신명조" w:eastAsia="조선신명조" w:hAnsi="맑은 고딕" w:cs="맑은 고딕"/>
          <w:color w:val="EE0000"/>
          <w:sz w:val="18"/>
          <w:szCs w:val="18"/>
          <w:lang w:eastAsia="ko-KR"/>
        </w:rPr>
      </w:pPr>
    </w:p>
    <w:p w14:paraId="4D86B9EA" w14:textId="77777777" w:rsidR="00EF60F0" w:rsidRPr="0026274C" w:rsidRDefault="00EF60F0" w:rsidP="00EF60F0">
      <w:pPr>
        <w:pStyle w:val="a3"/>
        <w:spacing w:before="53" w:line="252" w:lineRule="auto"/>
        <w:ind w:firstLineChars="200" w:firstLine="378"/>
        <w:jc w:val="both"/>
        <w:rPr>
          <w:rFonts w:ascii="조선신명조" w:eastAsia="조선신명조"/>
          <w:color w:val="EE0000"/>
          <w:w w:val="105"/>
          <w:sz w:val="18"/>
          <w:szCs w:val="18"/>
          <w:lang w:eastAsia="ko-KR"/>
        </w:rPr>
      </w:pPr>
      <w:r w:rsidRPr="0026274C">
        <w:rPr>
          <w:rFonts w:ascii="조선신명조" w:eastAsia="조선신명조"/>
          <w:color w:val="EE0000"/>
          <w:w w:val="105"/>
          <w:sz w:val="18"/>
          <w:szCs w:val="18"/>
          <w:lang w:eastAsia="ko-KR"/>
        </w:rPr>
        <w:t>모델이 어떤 정보를 통해 예측력을 확보했는지를 정량적으로 파악하기 위해 Permutation Importance 분석을 수행하였다. 이 기법은 개별 피처의 값을 무작위로 섞은 후, 그로 인한 모델 예측 성능(MSE) 저하 정도를 계산함으로써 해당 피처가 모델 성능에 기여하는 상대적 중요도를 측정한다. 따라서 회귀계수에 직접 의존하지 않고, 비선형적 구조와 변수 간 상호작용을 고려할 수 있다는 점에서 딥러닝 기반 시계열 모델의 해석 가능성을 보완하는 데 유용하다.</w:t>
      </w:r>
    </w:p>
    <w:p w14:paraId="0F749C35" w14:textId="77777777" w:rsidR="00BF4A6B" w:rsidRDefault="00BF4A6B" w:rsidP="006539F6">
      <w:pPr>
        <w:spacing w:before="53" w:line="252" w:lineRule="auto"/>
        <w:jc w:val="both"/>
        <w:rPr>
          <w:rFonts w:ascii="조선신명조" w:eastAsia="조선신명조" w:hAnsi="맑은 고딕" w:cs="맑은 고딕" w:hint="eastAsia"/>
          <w:color w:val="000000"/>
          <w:sz w:val="18"/>
          <w:szCs w:val="18"/>
          <w:lang w:eastAsia="ko-KR"/>
        </w:rPr>
      </w:pPr>
    </w:p>
    <w:tbl>
      <w:tblPr>
        <w:tblStyle w:val="a9"/>
        <w:tblW w:w="0" w:type="auto"/>
        <w:tblLook w:val="04A0" w:firstRow="1" w:lastRow="0" w:firstColumn="1" w:lastColumn="0" w:noHBand="0" w:noVBand="1"/>
      </w:tblPr>
      <w:tblGrid>
        <w:gridCol w:w="4770"/>
        <w:gridCol w:w="4770"/>
      </w:tblGrid>
      <w:tr w:rsidR="00A35EE1" w14:paraId="5B38D484" w14:textId="77777777" w:rsidTr="00A35EE1">
        <w:tc>
          <w:tcPr>
            <w:tcW w:w="4770" w:type="dxa"/>
          </w:tcPr>
          <w:p w14:paraId="3A1E0F48" w14:textId="2DA529E3" w:rsidR="00A35EE1" w:rsidRDefault="00A35EE1" w:rsidP="006539F6">
            <w:pPr>
              <w:spacing w:before="53" w:line="252" w:lineRule="auto"/>
              <w:jc w:val="both"/>
              <w:rPr>
                <w:rFonts w:ascii="조선신명조" w:eastAsia="조선신명조" w:hAnsi="맑은 고딕" w:cs="맑은 고딕"/>
                <w:color w:val="000000"/>
                <w:sz w:val="18"/>
                <w:szCs w:val="18"/>
                <w:lang w:eastAsia="ko-KR"/>
              </w:rPr>
            </w:pPr>
            <w:r w:rsidRPr="0026274C">
              <w:rPr>
                <w:rFonts w:ascii="조선신명조" w:eastAsia="조선신명조"/>
                <w:noProof/>
                <w:color w:val="EE0000"/>
                <w:w w:val="105"/>
                <w:lang w:eastAsia="ko-KR"/>
                <w14:ligatures w14:val="standardContextual"/>
              </w:rPr>
              <w:drawing>
                <wp:inline distT="0" distB="0" distL="0" distR="0" wp14:anchorId="3444ACAD" wp14:editId="0C8FFF07">
                  <wp:extent cx="2520000" cy="1061830"/>
                  <wp:effectExtent l="0" t="0" r="0" b="5080"/>
                  <wp:docPr id="2140308616" name="그림 7" descr="텍스트, 그래프, 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86889" name="그림 7" descr="텍스트, 그래프, 스크린샷, 라인이(가) 표시된 사진&#10;&#10;AI 생성 콘텐츠는 정확하지 않을 수 있습니다."/>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0000" cy="1061830"/>
                          </a:xfrm>
                          <a:prstGeom prst="rect">
                            <a:avLst/>
                          </a:prstGeom>
                        </pic:spPr>
                      </pic:pic>
                    </a:graphicData>
                  </a:graphic>
                </wp:inline>
              </w:drawing>
            </w:r>
          </w:p>
          <w:p w14:paraId="717BB6D5" w14:textId="77777777" w:rsidR="00A35EE1" w:rsidRDefault="00A35EE1" w:rsidP="006539F6">
            <w:pPr>
              <w:spacing w:before="53" w:line="252" w:lineRule="auto"/>
              <w:jc w:val="both"/>
              <w:rPr>
                <w:rFonts w:ascii="조선신명조" w:eastAsia="조선신명조" w:hAnsi="맑은 고딕" w:cs="맑은 고딕" w:hint="eastAsia"/>
                <w:color w:val="000000"/>
                <w:sz w:val="18"/>
                <w:szCs w:val="18"/>
                <w:lang w:eastAsia="ko-KR"/>
              </w:rPr>
            </w:pPr>
          </w:p>
        </w:tc>
        <w:tc>
          <w:tcPr>
            <w:tcW w:w="4770" w:type="dxa"/>
          </w:tcPr>
          <w:p w14:paraId="595C27B7" w14:textId="77777777" w:rsidR="00A35EE1" w:rsidRDefault="00A35EE1" w:rsidP="006539F6">
            <w:pPr>
              <w:spacing w:before="53" w:line="252" w:lineRule="auto"/>
              <w:jc w:val="both"/>
              <w:rPr>
                <w:rFonts w:ascii="조선신명조" w:eastAsia="조선신명조" w:hAnsi="맑은 고딕" w:cs="맑은 고딕"/>
                <w:color w:val="000000"/>
                <w:sz w:val="18"/>
                <w:szCs w:val="18"/>
                <w:lang w:eastAsia="ko-KR"/>
              </w:rPr>
            </w:pPr>
            <w:r w:rsidRPr="0026274C">
              <w:rPr>
                <w:rFonts w:ascii="조선신명조" w:eastAsia="조선신명조"/>
                <w:noProof/>
                <w:color w:val="EE0000"/>
                <w:w w:val="105"/>
                <w:lang w:eastAsia="ko-KR"/>
                <w14:ligatures w14:val="standardContextual"/>
              </w:rPr>
              <w:drawing>
                <wp:inline distT="0" distB="0" distL="0" distR="0" wp14:anchorId="31A47AE7" wp14:editId="44D3CDEE">
                  <wp:extent cx="2520000" cy="879757"/>
                  <wp:effectExtent l="0" t="0" r="0" b="0"/>
                  <wp:docPr id="1805639323" name="그림 8" descr="그래프, 스크린샷, 라인,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01235" name="그림 8" descr="그래프, 스크린샷, 라인, 텍스트이(가) 표시된 사진&#10;&#10;AI 생성 콘텐츠는 정확하지 않을 수 있습니다."/>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0000" cy="879757"/>
                          </a:xfrm>
                          <a:prstGeom prst="rect">
                            <a:avLst/>
                          </a:prstGeom>
                        </pic:spPr>
                      </pic:pic>
                    </a:graphicData>
                  </a:graphic>
                </wp:inline>
              </w:drawing>
            </w:r>
          </w:p>
          <w:p w14:paraId="3221F175" w14:textId="798D0277" w:rsidR="00A35EE1" w:rsidRDefault="00A35EE1" w:rsidP="006539F6">
            <w:pPr>
              <w:spacing w:before="53" w:line="252" w:lineRule="auto"/>
              <w:jc w:val="both"/>
              <w:rPr>
                <w:rFonts w:ascii="조선신명조" w:eastAsia="조선신명조" w:hAnsi="맑은 고딕" w:cs="맑은 고딕" w:hint="eastAsia"/>
                <w:color w:val="000000"/>
                <w:sz w:val="18"/>
                <w:szCs w:val="18"/>
                <w:lang w:eastAsia="ko-KR"/>
              </w:rPr>
            </w:pPr>
          </w:p>
        </w:tc>
      </w:tr>
      <w:tr w:rsidR="00A35EE1" w14:paraId="62167FBA" w14:textId="77777777" w:rsidTr="00A35EE1">
        <w:tc>
          <w:tcPr>
            <w:tcW w:w="4770" w:type="dxa"/>
          </w:tcPr>
          <w:p w14:paraId="1867CA34" w14:textId="77777777" w:rsidR="00A35EE1" w:rsidRDefault="00A35EE1" w:rsidP="006539F6">
            <w:pPr>
              <w:spacing w:before="53" w:line="252" w:lineRule="auto"/>
              <w:jc w:val="both"/>
              <w:rPr>
                <w:rFonts w:ascii="조선신명조" w:eastAsia="조선신명조" w:hAnsi="맑은 고딕" w:cs="맑은 고딕"/>
                <w:color w:val="000000"/>
                <w:sz w:val="18"/>
                <w:szCs w:val="18"/>
                <w:lang w:eastAsia="ko-KR"/>
              </w:rPr>
            </w:pPr>
            <w:r w:rsidRPr="0026274C">
              <w:rPr>
                <w:rFonts w:ascii="조선신명조" w:eastAsia="조선신명조"/>
                <w:noProof/>
                <w:color w:val="EE0000"/>
                <w:w w:val="105"/>
                <w:lang w:eastAsia="ko-KR"/>
                <w14:ligatures w14:val="standardContextual"/>
              </w:rPr>
              <w:drawing>
                <wp:inline distT="0" distB="0" distL="0" distR="0" wp14:anchorId="3EDA68EF" wp14:editId="5AF6B03C">
                  <wp:extent cx="2520000" cy="1061830"/>
                  <wp:effectExtent l="0" t="0" r="0" b="5080"/>
                  <wp:docPr id="161273054" name="그림 7" descr="텍스트, 그래프, 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86889" name="그림 7" descr="텍스트, 그래프, 스크린샷, 라인이(가) 표시된 사진&#10;&#10;AI 생성 콘텐츠는 정확하지 않을 수 있습니다."/>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0000" cy="1061830"/>
                          </a:xfrm>
                          <a:prstGeom prst="rect">
                            <a:avLst/>
                          </a:prstGeom>
                        </pic:spPr>
                      </pic:pic>
                    </a:graphicData>
                  </a:graphic>
                </wp:inline>
              </w:drawing>
            </w:r>
          </w:p>
          <w:p w14:paraId="2E3DC2F1" w14:textId="46F84E23" w:rsidR="00A35EE1" w:rsidRDefault="00A35EE1" w:rsidP="006539F6">
            <w:pPr>
              <w:spacing w:before="53" w:line="252" w:lineRule="auto"/>
              <w:jc w:val="both"/>
              <w:rPr>
                <w:rFonts w:ascii="조선신명조" w:eastAsia="조선신명조" w:hAnsi="맑은 고딕" w:cs="맑은 고딕" w:hint="eastAsia"/>
                <w:color w:val="000000"/>
                <w:sz w:val="18"/>
                <w:szCs w:val="18"/>
                <w:lang w:eastAsia="ko-KR"/>
              </w:rPr>
            </w:pPr>
          </w:p>
        </w:tc>
        <w:tc>
          <w:tcPr>
            <w:tcW w:w="4770" w:type="dxa"/>
          </w:tcPr>
          <w:p w14:paraId="1D80C4E1" w14:textId="77777777" w:rsidR="00A35EE1" w:rsidRDefault="00A35EE1" w:rsidP="006539F6">
            <w:pPr>
              <w:spacing w:before="53" w:line="252" w:lineRule="auto"/>
              <w:jc w:val="both"/>
              <w:rPr>
                <w:rFonts w:ascii="조선신명조" w:eastAsia="조선신명조" w:hAnsi="맑은 고딕" w:cs="맑은 고딕"/>
                <w:color w:val="000000"/>
                <w:sz w:val="18"/>
                <w:szCs w:val="18"/>
                <w:lang w:eastAsia="ko-KR"/>
              </w:rPr>
            </w:pPr>
            <w:r w:rsidRPr="0026274C">
              <w:rPr>
                <w:rFonts w:ascii="조선신명조" w:eastAsia="조선신명조"/>
                <w:noProof/>
                <w:color w:val="EE0000"/>
                <w:w w:val="105"/>
                <w:lang w:eastAsia="ko-KR"/>
                <w14:ligatures w14:val="standardContextual"/>
              </w:rPr>
              <w:drawing>
                <wp:inline distT="0" distB="0" distL="0" distR="0" wp14:anchorId="70918625" wp14:editId="394303D4">
                  <wp:extent cx="2520000" cy="879757"/>
                  <wp:effectExtent l="0" t="0" r="0" b="0"/>
                  <wp:docPr id="2061091027" name="그림 8" descr="그래프, 스크린샷, 라인,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01235" name="그림 8" descr="그래프, 스크린샷, 라인, 텍스트이(가) 표시된 사진&#10;&#10;AI 생성 콘텐츠는 정확하지 않을 수 있습니다."/>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0000" cy="879757"/>
                          </a:xfrm>
                          <a:prstGeom prst="rect">
                            <a:avLst/>
                          </a:prstGeom>
                        </pic:spPr>
                      </pic:pic>
                    </a:graphicData>
                  </a:graphic>
                </wp:inline>
              </w:drawing>
            </w:r>
          </w:p>
          <w:p w14:paraId="126C5C1D" w14:textId="3C5A5592" w:rsidR="00A35EE1" w:rsidRDefault="00A35EE1" w:rsidP="006539F6">
            <w:pPr>
              <w:spacing w:before="53" w:line="252" w:lineRule="auto"/>
              <w:jc w:val="both"/>
              <w:rPr>
                <w:rFonts w:ascii="조선신명조" w:eastAsia="조선신명조" w:hAnsi="맑은 고딕" w:cs="맑은 고딕" w:hint="eastAsia"/>
                <w:color w:val="000000"/>
                <w:sz w:val="18"/>
                <w:szCs w:val="18"/>
                <w:lang w:eastAsia="ko-KR"/>
              </w:rPr>
            </w:pPr>
          </w:p>
        </w:tc>
      </w:tr>
      <w:tr w:rsidR="00A35EE1" w14:paraId="308D308C" w14:textId="77777777" w:rsidTr="00A35EE1">
        <w:tc>
          <w:tcPr>
            <w:tcW w:w="4770" w:type="dxa"/>
          </w:tcPr>
          <w:p w14:paraId="318B0906" w14:textId="77777777" w:rsidR="00A35EE1" w:rsidRDefault="00A35EE1" w:rsidP="006539F6">
            <w:pPr>
              <w:spacing w:before="53" w:line="252" w:lineRule="auto"/>
              <w:jc w:val="both"/>
              <w:rPr>
                <w:rFonts w:ascii="조선신명조" w:eastAsia="조선신명조" w:hAnsi="맑은 고딕" w:cs="맑은 고딕"/>
                <w:color w:val="000000"/>
                <w:sz w:val="18"/>
                <w:szCs w:val="18"/>
                <w:lang w:eastAsia="ko-KR"/>
              </w:rPr>
            </w:pPr>
            <w:r w:rsidRPr="0026274C">
              <w:rPr>
                <w:rFonts w:ascii="조선신명조" w:eastAsia="조선신명조"/>
                <w:noProof/>
                <w:color w:val="EE0000"/>
                <w:w w:val="105"/>
                <w:lang w:eastAsia="ko-KR"/>
                <w14:ligatures w14:val="standardContextual"/>
              </w:rPr>
              <w:drawing>
                <wp:inline distT="0" distB="0" distL="0" distR="0" wp14:anchorId="1A1BC75F" wp14:editId="460497DE">
                  <wp:extent cx="2520000" cy="1061830"/>
                  <wp:effectExtent l="0" t="0" r="0" b="5080"/>
                  <wp:docPr id="2055756842" name="그림 7" descr="텍스트, 그래프, 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86889" name="그림 7" descr="텍스트, 그래프, 스크린샷, 라인이(가) 표시된 사진&#10;&#10;AI 생성 콘텐츠는 정확하지 않을 수 있습니다."/>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0000" cy="1061830"/>
                          </a:xfrm>
                          <a:prstGeom prst="rect">
                            <a:avLst/>
                          </a:prstGeom>
                        </pic:spPr>
                      </pic:pic>
                    </a:graphicData>
                  </a:graphic>
                </wp:inline>
              </w:drawing>
            </w:r>
          </w:p>
          <w:p w14:paraId="142EEF72" w14:textId="5EEF36F2" w:rsidR="00A35EE1" w:rsidRDefault="00A35EE1" w:rsidP="006539F6">
            <w:pPr>
              <w:spacing w:before="53" w:line="252" w:lineRule="auto"/>
              <w:jc w:val="both"/>
              <w:rPr>
                <w:rFonts w:ascii="조선신명조" w:eastAsia="조선신명조" w:hAnsi="맑은 고딕" w:cs="맑은 고딕" w:hint="eastAsia"/>
                <w:color w:val="000000"/>
                <w:sz w:val="18"/>
                <w:szCs w:val="18"/>
                <w:lang w:eastAsia="ko-KR"/>
              </w:rPr>
            </w:pPr>
          </w:p>
        </w:tc>
        <w:tc>
          <w:tcPr>
            <w:tcW w:w="4770" w:type="dxa"/>
          </w:tcPr>
          <w:p w14:paraId="4A944261" w14:textId="77777777" w:rsidR="00A35EE1" w:rsidRDefault="00A35EE1" w:rsidP="006539F6">
            <w:pPr>
              <w:spacing w:before="53" w:line="252" w:lineRule="auto"/>
              <w:jc w:val="both"/>
              <w:rPr>
                <w:rFonts w:ascii="조선신명조" w:eastAsia="조선신명조" w:hAnsi="맑은 고딕" w:cs="맑은 고딕"/>
                <w:color w:val="000000"/>
                <w:sz w:val="18"/>
                <w:szCs w:val="18"/>
                <w:lang w:eastAsia="ko-KR"/>
              </w:rPr>
            </w:pPr>
            <w:r w:rsidRPr="0026274C">
              <w:rPr>
                <w:rFonts w:ascii="조선신명조" w:eastAsia="조선신명조"/>
                <w:noProof/>
                <w:color w:val="EE0000"/>
                <w:w w:val="105"/>
                <w:lang w:eastAsia="ko-KR"/>
                <w14:ligatures w14:val="standardContextual"/>
              </w:rPr>
              <w:drawing>
                <wp:inline distT="0" distB="0" distL="0" distR="0" wp14:anchorId="37E915B4" wp14:editId="34C35E47">
                  <wp:extent cx="2520000" cy="1061830"/>
                  <wp:effectExtent l="0" t="0" r="0" b="5080"/>
                  <wp:docPr id="1864927575" name="그림 7" descr="텍스트, 그래프, 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86889" name="그림 7" descr="텍스트, 그래프, 스크린샷, 라인이(가) 표시된 사진&#10;&#10;AI 생성 콘텐츠는 정확하지 않을 수 있습니다."/>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0000" cy="1061830"/>
                          </a:xfrm>
                          <a:prstGeom prst="rect">
                            <a:avLst/>
                          </a:prstGeom>
                        </pic:spPr>
                      </pic:pic>
                    </a:graphicData>
                  </a:graphic>
                </wp:inline>
              </w:drawing>
            </w:r>
          </w:p>
          <w:p w14:paraId="67A498F7" w14:textId="3DE5E759" w:rsidR="00A35EE1" w:rsidRDefault="00A35EE1" w:rsidP="006539F6">
            <w:pPr>
              <w:spacing w:before="53" w:line="252" w:lineRule="auto"/>
              <w:jc w:val="both"/>
              <w:rPr>
                <w:rFonts w:ascii="조선신명조" w:eastAsia="조선신명조" w:hAnsi="맑은 고딕" w:cs="맑은 고딕" w:hint="eastAsia"/>
                <w:color w:val="000000"/>
                <w:sz w:val="18"/>
                <w:szCs w:val="18"/>
                <w:lang w:eastAsia="ko-KR"/>
              </w:rPr>
            </w:pPr>
          </w:p>
        </w:tc>
      </w:tr>
    </w:tbl>
    <w:p w14:paraId="74362EA6" w14:textId="77777777" w:rsidR="00A35EE1" w:rsidRDefault="00A35EE1" w:rsidP="006539F6">
      <w:pPr>
        <w:spacing w:before="53" w:line="252" w:lineRule="auto"/>
        <w:jc w:val="both"/>
        <w:rPr>
          <w:rFonts w:ascii="조선신명조" w:eastAsia="조선신명조" w:hAnsi="맑은 고딕" w:cs="맑은 고딕"/>
          <w:color w:val="000000"/>
          <w:sz w:val="18"/>
          <w:szCs w:val="18"/>
          <w:lang w:eastAsia="ko-KR"/>
        </w:rPr>
      </w:pPr>
    </w:p>
    <w:p w14:paraId="725BCB6A" w14:textId="77777777" w:rsidR="00CF4176" w:rsidRPr="0026274C" w:rsidRDefault="00CF4176" w:rsidP="00CF4176">
      <w:pPr>
        <w:pStyle w:val="a3"/>
        <w:spacing w:before="53" w:line="252" w:lineRule="auto"/>
        <w:ind w:firstLineChars="100" w:firstLine="189"/>
        <w:jc w:val="both"/>
        <w:rPr>
          <w:rFonts w:ascii="조선신명조" w:eastAsia="조선신명조"/>
          <w:color w:val="EE0000"/>
          <w:w w:val="105"/>
          <w:sz w:val="18"/>
          <w:szCs w:val="18"/>
          <w:lang w:eastAsia="ko-KR"/>
        </w:rPr>
      </w:pPr>
      <w:r w:rsidRPr="0026274C">
        <w:rPr>
          <w:rFonts w:ascii="조선신명조" w:eastAsia="조선신명조"/>
          <w:color w:val="EE0000"/>
          <w:w w:val="105"/>
          <w:sz w:val="18"/>
          <w:szCs w:val="18"/>
          <w:lang w:eastAsia="ko-KR"/>
        </w:rPr>
        <w:t>분석 결과, S</w:t>
      </w:r>
      <w:r w:rsidRPr="0026274C">
        <w:rPr>
          <w:rFonts w:ascii="조선신명조" w:eastAsia="조선신명조" w:hint="eastAsia"/>
          <w:color w:val="EE0000"/>
          <w:w w:val="105"/>
          <w:sz w:val="18"/>
          <w:szCs w:val="18"/>
          <w:lang w:eastAsia="ko-KR"/>
        </w:rPr>
        <w:t>&amp;</w:t>
      </w:r>
      <w:r w:rsidRPr="0026274C">
        <w:rPr>
          <w:rFonts w:ascii="조선신명조" w:eastAsia="조선신명조"/>
          <w:color w:val="EE0000"/>
          <w:w w:val="105"/>
          <w:sz w:val="18"/>
          <w:szCs w:val="18"/>
          <w:lang w:eastAsia="ko-KR"/>
        </w:rPr>
        <w:t xml:space="preserve">P500 종가(0.397)가 전체 변수 중 가장 높은 중요도를 보였으며, 그 뒤를 경상수지(0.348), </w:t>
      </w:r>
      <w:r w:rsidRPr="0026274C">
        <w:rPr>
          <w:rFonts w:ascii="조선신명조" w:eastAsia="조선신명조" w:hint="eastAsia"/>
          <w:color w:val="EE0000"/>
          <w:w w:val="105"/>
          <w:sz w:val="18"/>
          <w:szCs w:val="18"/>
          <w:lang w:eastAsia="ko-KR"/>
        </w:rPr>
        <w:t>다우존스</w:t>
      </w:r>
      <w:r w:rsidRPr="0026274C">
        <w:rPr>
          <w:rFonts w:ascii="조선신명조" w:eastAsia="조선신명조"/>
          <w:color w:val="EE0000"/>
          <w:w w:val="105"/>
          <w:sz w:val="18"/>
          <w:szCs w:val="18"/>
          <w:lang w:eastAsia="ko-KR"/>
        </w:rPr>
        <w:t xml:space="preserve"> </w:t>
      </w:r>
      <w:r w:rsidRPr="0026274C">
        <w:rPr>
          <w:rFonts w:ascii="조선신명조" w:eastAsia="조선신명조" w:hint="eastAsia"/>
          <w:color w:val="EE0000"/>
          <w:w w:val="105"/>
          <w:sz w:val="18"/>
          <w:szCs w:val="18"/>
          <w:lang w:eastAsia="ko-KR"/>
        </w:rPr>
        <w:t xml:space="preserve">지수 </w:t>
      </w:r>
      <w:r w:rsidRPr="0026274C">
        <w:rPr>
          <w:rFonts w:ascii="조선신명조" w:eastAsia="조선신명조"/>
          <w:color w:val="EE0000"/>
          <w:w w:val="105"/>
          <w:sz w:val="18"/>
          <w:szCs w:val="18"/>
          <w:lang w:eastAsia="ko-KR"/>
        </w:rPr>
        <w:t>(0.281)가 차지하였다. 이는 미국 증시 및 대외수지와 같은 글로벌 금융</w:t>
      </w:r>
      <w:r w:rsidRPr="0026274C">
        <w:rPr>
          <w:rFonts w:ascii="조선신명조" w:eastAsia="조선신명조"/>
          <w:color w:val="EE0000"/>
          <w:w w:val="105"/>
          <w:sz w:val="18"/>
          <w:szCs w:val="18"/>
          <w:lang w:eastAsia="ko-KR"/>
        </w:rPr>
        <w:t>·</w:t>
      </w:r>
      <w:r w:rsidRPr="0026274C">
        <w:rPr>
          <w:rFonts w:ascii="조선신명조" w:eastAsia="조선신명조"/>
          <w:color w:val="EE0000"/>
          <w:w w:val="105"/>
          <w:sz w:val="18"/>
          <w:szCs w:val="18"/>
          <w:lang w:eastAsia="ko-KR"/>
        </w:rPr>
        <w:t>거시 변수들이 원/달러 환율 변동에 가장 직접적인 영향을 미친다는 점을 보여준다. 특히 S</w:t>
      </w:r>
      <w:r w:rsidRPr="0026274C">
        <w:rPr>
          <w:rFonts w:ascii="조선신명조" w:eastAsia="조선신명조" w:hint="eastAsia"/>
          <w:color w:val="EE0000"/>
          <w:w w:val="105"/>
          <w:sz w:val="18"/>
          <w:szCs w:val="18"/>
          <w:lang w:eastAsia="ko-KR"/>
        </w:rPr>
        <w:t>&amp;</w:t>
      </w:r>
      <w:r w:rsidRPr="0026274C">
        <w:rPr>
          <w:rFonts w:ascii="조선신명조" w:eastAsia="조선신명조"/>
          <w:color w:val="EE0000"/>
          <w:w w:val="105"/>
          <w:sz w:val="18"/>
          <w:szCs w:val="18"/>
          <w:lang w:eastAsia="ko-KR"/>
        </w:rPr>
        <w:t xml:space="preserve">P500과 </w:t>
      </w:r>
      <w:r w:rsidRPr="0026274C">
        <w:rPr>
          <w:rFonts w:ascii="조선신명조" w:eastAsia="조선신명조" w:hint="eastAsia"/>
          <w:color w:val="EE0000"/>
          <w:w w:val="105"/>
          <w:sz w:val="18"/>
          <w:szCs w:val="18"/>
          <w:lang w:eastAsia="ko-KR"/>
        </w:rPr>
        <w:t>다우존스</w:t>
      </w:r>
      <w:r w:rsidRPr="0026274C">
        <w:rPr>
          <w:rFonts w:ascii="조선신명조" w:eastAsia="조선신명조"/>
          <w:color w:val="EE0000"/>
          <w:w w:val="105"/>
          <w:sz w:val="18"/>
          <w:szCs w:val="18"/>
          <w:lang w:eastAsia="ko-KR"/>
        </w:rPr>
        <w:t xml:space="preserve"> 지수는 투자심리와 위험자산 선호도를 반영하는 대표적 글로벌 지표로서, 환율의 단기</w:t>
      </w:r>
      <w:r w:rsidRPr="0026274C">
        <w:rPr>
          <w:rFonts w:ascii="조선신명조" w:eastAsia="조선신명조"/>
          <w:color w:val="EE0000"/>
          <w:w w:val="105"/>
          <w:sz w:val="18"/>
          <w:szCs w:val="18"/>
          <w:lang w:eastAsia="ko-KR"/>
        </w:rPr>
        <w:t>·</w:t>
      </w:r>
      <w:r w:rsidRPr="0026274C">
        <w:rPr>
          <w:rFonts w:ascii="조선신명조" w:eastAsia="조선신명조"/>
          <w:color w:val="EE0000"/>
          <w:w w:val="105"/>
          <w:sz w:val="18"/>
          <w:szCs w:val="18"/>
          <w:lang w:eastAsia="ko-KR"/>
        </w:rPr>
        <w:t>중기 변동에 큰 설명력을 제공하는 것으로 나타났다.</w:t>
      </w:r>
    </w:p>
    <w:p w14:paraId="4697A3A8" w14:textId="77777777" w:rsidR="00CF4176" w:rsidRPr="0026274C" w:rsidRDefault="00CF4176" w:rsidP="00CF4176">
      <w:pPr>
        <w:pStyle w:val="a3"/>
        <w:spacing w:before="53" w:line="252" w:lineRule="auto"/>
        <w:ind w:firstLineChars="100" w:firstLine="189"/>
        <w:jc w:val="both"/>
        <w:rPr>
          <w:rFonts w:ascii="조선신명조" w:eastAsia="조선신명조"/>
          <w:color w:val="EE0000"/>
          <w:w w:val="105"/>
          <w:sz w:val="18"/>
          <w:szCs w:val="18"/>
          <w:lang w:eastAsia="ko-KR"/>
        </w:rPr>
      </w:pPr>
      <w:r w:rsidRPr="0026274C">
        <w:rPr>
          <w:rFonts w:ascii="조선신명조" w:eastAsia="조선신명조"/>
          <w:color w:val="EE0000"/>
          <w:w w:val="105"/>
          <w:sz w:val="18"/>
          <w:szCs w:val="18"/>
          <w:lang w:eastAsia="ko-KR"/>
        </w:rPr>
        <w:t xml:space="preserve">흥미로운 점은 </w:t>
      </w:r>
      <w:proofErr w:type="spellStart"/>
      <w:r w:rsidRPr="0026274C">
        <w:rPr>
          <w:rFonts w:ascii="조선신명조" w:eastAsia="조선신명조"/>
          <w:color w:val="EE0000"/>
          <w:w w:val="105"/>
          <w:sz w:val="18"/>
          <w:szCs w:val="18"/>
          <w:lang w:eastAsia="ko-KR"/>
        </w:rPr>
        <w:t>events_tone_mean</w:t>
      </w:r>
      <w:proofErr w:type="spellEnd"/>
      <w:r w:rsidRPr="0026274C">
        <w:rPr>
          <w:rFonts w:ascii="조선신명조" w:eastAsia="조선신명조"/>
          <w:color w:val="EE0000"/>
          <w:w w:val="105"/>
          <w:sz w:val="18"/>
          <w:szCs w:val="18"/>
          <w:lang w:eastAsia="ko-KR"/>
        </w:rPr>
        <w:t xml:space="preserve">(0.229)이 네 번째로 높은 중요도를 기록했다는 것이다. 이는 GDELT 이벤트 데이터에서 추출된 사건 톤(감성)의 평균값으로, 글로벌 뉴스 내 </w:t>
      </w:r>
      <w:proofErr w:type="spellStart"/>
      <w:r w:rsidRPr="0026274C">
        <w:rPr>
          <w:rFonts w:ascii="조선신명조" w:eastAsia="조선신명조"/>
          <w:color w:val="EE0000"/>
          <w:w w:val="105"/>
          <w:sz w:val="18"/>
          <w:szCs w:val="18"/>
          <w:lang w:eastAsia="ko-KR"/>
        </w:rPr>
        <w:t>긍</w:t>
      </w:r>
      <w:proofErr w:type="spellEnd"/>
      <w:r w:rsidRPr="0026274C">
        <w:rPr>
          <w:rFonts w:ascii="조선신명조" w:eastAsia="조선신명조"/>
          <w:color w:val="EE0000"/>
          <w:w w:val="105"/>
          <w:sz w:val="18"/>
          <w:szCs w:val="18"/>
          <w:lang w:eastAsia="ko-KR"/>
        </w:rPr>
        <w:t>·</w:t>
      </w:r>
      <w:r w:rsidRPr="0026274C">
        <w:rPr>
          <w:rFonts w:ascii="조선신명조" w:eastAsia="조선신명조"/>
          <w:color w:val="EE0000"/>
          <w:w w:val="105"/>
          <w:sz w:val="18"/>
          <w:szCs w:val="18"/>
          <w:lang w:eastAsia="ko-KR"/>
        </w:rPr>
        <w:t xml:space="preserve">부정 정서의 편향이 환율 움직임과 유의한 상관관계를 가진다는 사실을 의미한다. 특히 이벤트 감성 변수의 영향력이 CPI(0.121)나 WTI(0.081) 등 전통적 거시 변수보다도 높게 나타났다는 점에서, </w:t>
      </w:r>
      <w:r w:rsidRPr="0026274C">
        <w:rPr>
          <w:rFonts w:ascii="조선신명조" w:eastAsia="조선신명조" w:hint="eastAsia"/>
          <w:color w:val="EE0000"/>
          <w:w w:val="105"/>
          <w:sz w:val="18"/>
          <w:szCs w:val="18"/>
          <w:lang w:eastAsia="ko-KR"/>
        </w:rPr>
        <w:t>이벤트</w:t>
      </w:r>
      <w:r w:rsidRPr="0026274C">
        <w:rPr>
          <w:rFonts w:ascii="조선신명조" w:eastAsia="조선신명조"/>
          <w:color w:val="EE0000"/>
          <w:w w:val="105"/>
          <w:sz w:val="18"/>
          <w:szCs w:val="18"/>
          <w:lang w:eastAsia="ko-KR"/>
        </w:rPr>
        <w:t xml:space="preserve"> 정보가 경제 펀더멘털 변수 이상으로 시장 심리에 작용함을 보여준다.</w:t>
      </w:r>
    </w:p>
    <w:p w14:paraId="426E5180" w14:textId="77777777" w:rsidR="00CF4176" w:rsidRPr="0026274C" w:rsidRDefault="00CF4176" w:rsidP="00CF4176">
      <w:pPr>
        <w:pStyle w:val="a3"/>
        <w:spacing w:before="53" w:line="252" w:lineRule="auto"/>
        <w:ind w:firstLineChars="100" w:firstLine="189"/>
        <w:jc w:val="both"/>
        <w:rPr>
          <w:rFonts w:ascii="조선신명조" w:eastAsia="조선신명조"/>
          <w:color w:val="EE0000"/>
          <w:w w:val="105"/>
          <w:sz w:val="18"/>
          <w:szCs w:val="18"/>
          <w:lang w:eastAsia="ko-KR"/>
        </w:rPr>
      </w:pPr>
      <w:r w:rsidRPr="0026274C">
        <w:rPr>
          <w:rFonts w:ascii="조선신명조" w:eastAsia="조선신명조"/>
          <w:color w:val="EE0000"/>
          <w:w w:val="105"/>
          <w:sz w:val="18"/>
          <w:szCs w:val="18"/>
          <w:lang w:eastAsia="ko-KR"/>
        </w:rPr>
        <w:t>그 외에도 CPI, WTI Price, KOSDAQ 종가, M2, Copper 가격 등이 주요 설명 변수로 확인되었다. 이는 물가</w:t>
      </w:r>
      <w:r w:rsidRPr="0026274C">
        <w:rPr>
          <w:rFonts w:ascii="조선신명조" w:eastAsia="조선신명조"/>
          <w:color w:val="EE0000"/>
          <w:w w:val="105"/>
          <w:sz w:val="18"/>
          <w:szCs w:val="18"/>
          <w:lang w:eastAsia="ko-KR"/>
        </w:rPr>
        <w:t>·</w:t>
      </w:r>
      <w:r w:rsidRPr="0026274C">
        <w:rPr>
          <w:rFonts w:ascii="조선신명조" w:eastAsia="조선신명조"/>
          <w:color w:val="EE0000"/>
          <w:w w:val="105"/>
          <w:sz w:val="18"/>
          <w:szCs w:val="18"/>
          <w:lang w:eastAsia="ko-KR"/>
        </w:rPr>
        <w:t>유동성</w:t>
      </w:r>
      <w:r w:rsidRPr="0026274C">
        <w:rPr>
          <w:rFonts w:ascii="조선신명조" w:eastAsia="조선신명조"/>
          <w:color w:val="EE0000"/>
          <w:w w:val="105"/>
          <w:sz w:val="18"/>
          <w:szCs w:val="18"/>
          <w:lang w:eastAsia="ko-KR"/>
        </w:rPr>
        <w:t>·</w:t>
      </w:r>
      <w:r w:rsidRPr="0026274C">
        <w:rPr>
          <w:rFonts w:ascii="조선신명조" w:eastAsia="조선신명조"/>
          <w:color w:val="EE0000"/>
          <w:w w:val="105"/>
          <w:sz w:val="18"/>
          <w:szCs w:val="18"/>
          <w:lang w:eastAsia="ko-KR"/>
        </w:rPr>
        <w:t xml:space="preserve">원자재 가격이 복합적으로 작용해 환율에 영향을 미친다는 점을 뒷받침한다. 반면 한국 정책금리, M1, </w:t>
      </w:r>
      <w:proofErr w:type="spellStart"/>
      <w:r w:rsidRPr="0026274C">
        <w:rPr>
          <w:rFonts w:ascii="조선신명조" w:eastAsia="조선신명조"/>
          <w:color w:val="EE0000"/>
          <w:w w:val="105"/>
          <w:sz w:val="18"/>
          <w:szCs w:val="18"/>
          <w:lang w:eastAsia="ko-KR"/>
        </w:rPr>
        <w:t>usd</w:t>
      </w:r>
      <w:proofErr w:type="spellEnd"/>
      <w:r w:rsidRPr="0026274C">
        <w:rPr>
          <w:rFonts w:ascii="조선신명조" w:eastAsia="조선신명조"/>
          <w:color w:val="EE0000"/>
          <w:w w:val="105"/>
          <w:sz w:val="18"/>
          <w:szCs w:val="18"/>
          <w:lang w:eastAsia="ko-KR"/>
        </w:rPr>
        <w:t>/</w:t>
      </w:r>
      <w:proofErr w:type="spellStart"/>
      <w:r w:rsidRPr="0026274C">
        <w:rPr>
          <w:rFonts w:ascii="조선신명조" w:eastAsia="조선신명조"/>
          <w:color w:val="EE0000"/>
          <w:w w:val="105"/>
          <w:sz w:val="18"/>
          <w:szCs w:val="18"/>
          <w:lang w:eastAsia="ko-KR"/>
        </w:rPr>
        <w:t>jpy</w:t>
      </w:r>
      <w:proofErr w:type="spellEnd"/>
      <w:r w:rsidRPr="0026274C">
        <w:rPr>
          <w:rFonts w:ascii="조선신명조" w:eastAsia="조선신명조"/>
          <w:color w:val="EE0000"/>
          <w:w w:val="105"/>
          <w:sz w:val="18"/>
          <w:szCs w:val="18"/>
          <w:lang w:eastAsia="ko-KR"/>
        </w:rPr>
        <w:t>, us10y 등의 변수는 상대적으로 낮은 중요도를 보였는데, 이는 단기 환율 변동 예측에서는 국내 단독 요인보다 글로벌 및 심리적 요인의 설명력이 더 크다는 점을 시사한다.</w:t>
      </w:r>
    </w:p>
    <w:p w14:paraId="703A8467" w14:textId="77777777" w:rsidR="00BF4A6B" w:rsidRPr="00CF4176" w:rsidRDefault="00BF4A6B" w:rsidP="006539F6">
      <w:pPr>
        <w:spacing w:before="53" w:line="252" w:lineRule="auto"/>
        <w:jc w:val="both"/>
        <w:rPr>
          <w:rFonts w:ascii="조선신명조" w:eastAsia="조선신명조" w:hAnsi="맑은 고딕" w:cs="맑은 고딕"/>
          <w:color w:val="000000"/>
          <w:sz w:val="18"/>
          <w:szCs w:val="18"/>
          <w:lang w:eastAsia="ko-KR"/>
        </w:rPr>
      </w:pPr>
    </w:p>
    <w:p w14:paraId="5257861B" w14:textId="77777777" w:rsidR="00BF4A6B" w:rsidRDefault="00BF4A6B" w:rsidP="006539F6">
      <w:pPr>
        <w:spacing w:before="53" w:line="252" w:lineRule="auto"/>
        <w:jc w:val="both"/>
        <w:rPr>
          <w:rFonts w:ascii="조선신명조" w:eastAsia="조선신명조" w:hAnsi="맑은 고딕" w:cs="맑은 고딕" w:hint="eastAsia"/>
          <w:color w:val="000000"/>
          <w:sz w:val="18"/>
          <w:szCs w:val="18"/>
          <w:lang w:eastAsia="ko-KR"/>
        </w:rPr>
      </w:pPr>
    </w:p>
    <w:tbl>
      <w:tblPr>
        <w:tblStyle w:val="a9"/>
        <w:tblW w:w="0" w:type="auto"/>
        <w:tblLook w:val="04A0" w:firstRow="1" w:lastRow="0" w:firstColumn="1" w:lastColumn="0" w:noHBand="0" w:noVBand="1"/>
      </w:tblPr>
      <w:tblGrid>
        <w:gridCol w:w="3180"/>
        <w:gridCol w:w="3180"/>
        <w:gridCol w:w="3180"/>
      </w:tblGrid>
      <w:tr w:rsidR="00A35EE1" w14:paraId="0C2EF93C" w14:textId="77777777" w:rsidTr="00A35EE1">
        <w:tc>
          <w:tcPr>
            <w:tcW w:w="3180" w:type="dxa"/>
          </w:tcPr>
          <w:p w14:paraId="0FD52BC2" w14:textId="43E54F4F" w:rsidR="00A35EE1" w:rsidRDefault="00BF4A6B" w:rsidP="006539F6">
            <w:pPr>
              <w:spacing w:before="53" w:line="252" w:lineRule="auto"/>
              <w:jc w:val="both"/>
              <w:rPr>
                <w:rFonts w:ascii="조선신명조" w:eastAsia="조선신명조" w:hAnsi="맑은 고딕" w:cs="맑은 고딕"/>
                <w:color w:val="000000"/>
                <w:sz w:val="18"/>
                <w:szCs w:val="18"/>
                <w:lang w:eastAsia="ko-KR"/>
              </w:rPr>
            </w:pPr>
            <w:r>
              <w:rPr>
                <w:rFonts w:ascii="조선신명조" w:eastAsia="조선신명조" w:hint="eastAsia"/>
                <w:noProof/>
                <w:w w:val="105"/>
                <w:sz w:val="18"/>
                <w:szCs w:val="18"/>
                <w:lang w:eastAsia="ko-KR"/>
                <w14:ligatures w14:val="standardContextual"/>
              </w:rPr>
              <w:drawing>
                <wp:inline distT="0" distB="0" distL="0" distR="0" wp14:anchorId="4F2072D3" wp14:editId="63D2BC52">
                  <wp:extent cx="1800000" cy="1422848"/>
                  <wp:effectExtent l="0" t="0" r="0" b="6350"/>
                  <wp:docPr id="247434868" name="그림 6" descr="텍스트, 스크린샷, 소프트웨어,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71074" name="그림 6" descr="텍스트, 스크린샷, 소프트웨어, 번호이(가) 표시된 사진&#10;&#10;AI 생성 콘텐츠는 정확하지 않을 수 있습니다."/>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00000" cy="1422848"/>
                          </a:xfrm>
                          <a:prstGeom prst="rect">
                            <a:avLst/>
                          </a:prstGeom>
                        </pic:spPr>
                      </pic:pic>
                    </a:graphicData>
                  </a:graphic>
                </wp:inline>
              </w:drawing>
            </w:r>
          </w:p>
        </w:tc>
        <w:tc>
          <w:tcPr>
            <w:tcW w:w="3180" w:type="dxa"/>
          </w:tcPr>
          <w:p w14:paraId="7FFC6CBE" w14:textId="0D6F416E" w:rsidR="00A35EE1" w:rsidRDefault="00BF4A6B" w:rsidP="006539F6">
            <w:pPr>
              <w:spacing w:before="53" w:line="252" w:lineRule="auto"/>
              <w:jc w:val="both"/>
              <w:rPr>
                <w:rFonts w:ascii="조선신명조" w:eastAsia="조선신명조" w:hAnsi="맑은 고딕" w:cs="맑은 고딕"/>
                <w:color w:val="000000"/>
                <w:sz w:val="18"/>
                <w:szCs w:val="18"/>
                <w:lang w:eastAsia="ko-KR"/>
              </w:rPr>
            </w:pPr>
            <w:r>
              <w:rPr>
                <w:rFonts w:ascii="조선신명조" w:eastAsia="조선신명조" w:hint="eastAsia"/>
                <w:noProof/>
                <w:w w:val="105"/>
                <w:sz w:val="18"/>
                <w:szCs w:val="18"/>
                <w:lang w:eastAsia="ko-KR"/>
                <w14:ligatures w14:val="standardContextual"/>
              </w:rPr>
              <w:drawing>
                <wp:inline distT="0" distB="0" distL="0" distR="0" wp14:anchorId="002DBEA7" wp14:editId="253455F7">
                  <wp:extent cx="1800000" cy="1422848"/>
                  <wp:effectExtent l="0" t="0" r="0" b="6350"/>
                  <wp:docPr id="1058871295" name="그림 6" descr="텍스트, 스크린샷, 소프트웨어,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71074" name="그림 6" descr="텍스트, 스크린샷, 소프트웨어, 번호이(가) 표시된 사진&#10;&#10;AI 생성 콘텐츠는 정확하지 않을 수 있습니다."/>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00000" cy="1422848"/>
                          </a:xfrm>
                          <a:prstGeom prst="rect">
                            <a:avLst/>
                          </a:prstGeom>
                        </pic:spPr>
                      </pic:pic>
                    </a:graphicData>
                  </a:graphic>
                </wp:inline>
              </w:drawing>
            </w:r>
          </w:p>
        </w:tc>
        <w:tc>
          <w:tcPr>
            <w:tcW w:w="3180" w:type="dxa"/>
          </w:tcPr>
          <w:p w14:paraId="11E4A8DE" w14:textId="02C0EA8A" w:rsidR="00A35EE1" w:rsidRDefault="00BF4A6B" w:rsidP="006539F6">
            <w:pPr>
              <w:spacing w:before="53" w:line="252" w:lineRule="auto"/>
              <w:jc w:val="both"/>
              <w:rPr>
                <w:rFonts w:ascii="조선신명조" w:eastAsia="조선신명조" w:hAnsi="맑은 고딕" w:cs="맑은 고딕"/>
                <w:color w:val="000000"/>
                <w:sz w:val="18"/>
                <w:szCs w:val="18"/>
                <w:lang w:eastAsia="ko-KR"/>
              </w:rPr>
            </w:pPr>
            <w:r>
              <w:rPr>
                <w:rFonts w:ascii="조선신명조" w:eastAsia="조선신명조" w:hint="eastAsia"/>
                <w:noProof/>
                <w:w w:val="105"/>
                <w:sz w:val="18"/>
                <w:szCs w:val="18"/>
                <w:lang w:eastAsia="ko-KR"/>
                <w14:ligatures w14:val="standardContextual"/>
              </w:rPr>
              <w:drawing>
                <wp:inline distT="0" distB="0" distL="0" distR="0" wp14:anchorId="3DF2511A" wp14:editId="2002C460">
                  <wp:extent cx="1800000" cy="1422848"/>
                  <wp:effectExtent l="0" t="0" r="0" b="6350"/>
                  <wp:docPr id="123470811" name="그림 6" descr="텍스트, 스크린샷, 소프트웨어,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71074" name="그림 6" descr="텍스트, 스크린샷, 소프트웨어, 번호이(가) 표시된 사진&#10;&#10;AI 생성 콘텐츠는 정확하지 않을 수 있습니다."/>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00000" cy="1422848"/>
                          </a:xfrm>
                          <a:prstGeom prst="rect">
                            <a:avLst/>
                          </a:prstGeom>
                        </pic:spPr>
                      </pic:pic>
                    </a:graphicData>
                  </a:graphic>
                </wp:inline>
              </w:drawing>
            </w:r>
          </w:p>
        </w:tc>
      </w:tr>
    </w:tbl>
    <w:p w14:paraId="271E90ED" w14:textId="77777777" w:rsidR="00A35EE1" w:rsidRDefault="00A35EE1" w:rsidP="006539F6">
      <w:pPr>
        <w:spacing w:before="53" w:line="252" w:lineRule="auto"/>
        <w:jc w:val="both"/>
        <w:rPr>
          <w:rFonts w:ascii="조선신명조" w:eastAsia="조선신명조" w:hAnsi="맑은 고딕" w:cs="맑은 고딕"/>
          <w:color w:val="000000"/>
          <w:sz w:val="18"/>
          <w:szCs w:val="18"/>
          <w:lang w:eastAsia="ko-KR"/>
        </w:rPr>
      </w:pPr>
    </w:p>
    <w:p w14:paraId="7E45DD1D" w14:textId="77777777" w:rsidR="00A2349C" w:rsidRPr="0026274C" w:rsidRDefault="00A2349C" w:rsidP="00251E0D">
      <w:pPr>
        <w:pStyle w:val="a3"/>
        <w:spacing w:before="53" w:line="252" w:lineRule="auto"/>
        <w:jc w:val="both"/>
        <w:rPr>
          <w:rFonts w:ascii="조선신명조" w:eastAsia="조선신명조"/>
          <w:color w:val="EE0000"/>
          <w:w w:val="105"/>
          <w:sz w:val="18"/>
          <w:szCs w:val="18"/>
          <w:lang w:eastAsia="ko-KR"/>
        </w:rPr>
      </w:pPr>
    </w:p>
    <w:p w14:paraId="09745DAE" w14:textId="3B3F7D03" w:rsidR="000937AF" w:rsidRPr="00E74DC2" w:rsidRDefault="000937AF" w:rsidP="00E74DC2">
      <w:pPr>
        <w:pStyle w:val="a3"/>
        <w:spacing w:before="53" w:line="252" w:lineRule="auto"/>
        <w:jc w:val="center"/>
        <w:rPr>
          <w:rFonts w:ascii="조선신명조" w:eastAsia="조선신명조"/>
          <w:b/>
          <w:bCs/>
          <w:w w:val="105"/>
          <w:sz w:val="18"/>
          <w:szCs w:val="18"/>
          <w:lang w:eastAsia="ko-KR"/>
        </w:rPr>
        <w:sectPr w:rsidR="000937AF" w:rsidRPr="00E74DC2" w:rsidSect="00D95A4E">
          <w:type w:val="continuous"/>
          <w:pgSz w:w="11910" w:h="16840"/>
          <w:pgMar w:top="1580" w:right="1180" w:bottom="2040" w:left="1180" w:header="0" w:footer="1849" w:gutter="0"/>
          <w:cols w:space="720"/>
        </w:sectPr>
      </w:pPr>
    </w:p>
    <w:p w14:paraId="2C14D696" w14:textId="77777777" w:rsidR="00251E0D" w:rsidRPr="009911B6" w:rsidRDefault="00251E0D" w:rsidP="00046D53">
      <w:pPr>
        <w:pStyle w:val="a3"/>
        <w:spacing w:before="53" w:line="252" w:lineRule="auto"/>
        <w:jc w:val="both"/>
        <w:rPr>
          <w:rFonts w:ascii="조선신명조" w:eastAsia="조선신명조"/>
          <w:w w:val="105"/>
          <w:lang w:eastAsia="ko-KR"/>
        </w:rPr>
      </w:pPr>
    </w:p>
    <w:p w14:paraId="6ED4F3A8" w14:textId="5B7BF763" w:rsidR="003D21E3" w:rsidRPr="009911B6" w:rsidRDefault="007D75B7" w:rsidP="00481161">
      <w:pPr>
        <w:pStyle w:val="a3"/>
        <w:spacing w:before="53" w:line="252" w:lineRule="auto"/>
        <w:jc w:val="both"/>
        <w:rPr>
          <w:rFonts w:ascii="조선신명조" w:eastAsia="조선신명조"/>
          <w:w w:val="105"/>
          <w:lang w:eastAsia="ko-KR"/>
        </w:rPr>
      </w:pPr>
      <w:proofErr w:type="spellStart"/>
      <w:r>
        <w:rPr>
          <w:rFonts w:ascii="조선신명조" w:eastAsia="조선신명조" w:hint="eastAsia"/>
          <w:w w:val="105"/>
          <w:lang w:eastAsia="ko-KR"/>
        </w:rPr>
        <w:t>Ⅳ</w:t>
      </w:r>
      <w:proofErr w:type="spellEnd"/>
      <w:r w:rsidR="00481161" w:rsidRPr="00481161">
        <w:rPr>
          <w:rFonts w:ascii="조선신명조" w:eastAsia="조선신명조"/>
          <w:w w:val="105"/>
          <w:lang w:eastAsia="ko-KR"/>
        </w:rPr>
        <w:t>.</w:t>
      </w:r>
      <w:r>
        <w:rPr>
          <w:rFonts w:ascii="조선신명조" w:eastAsia="조선신명조" w:hint="eastAsia"/>
          <w:w w:val="105"/>
          <w:lang w:eastAsia="ko-KR"/>
        </w:rPr>
        <w:t xml:space="preserve"> 결론</w:t>
      </w:r>
    </w:p>
    <w:p w14:paraId="7A945403" w14:textId="1AEFC598" w:rsidR="003D21E3" w:rsidRDefault="003D21E3" w:rsidP="00EC136A">
      <w:pPr>
        <w:pStyle w:val="a3"/>
        <w:spacing w:before="53" w:line="252" w:lineRule="auto"/>
        <w:jc w:val="both"/>
        <w:rPr>
          <w:rFonts w:ascii="조선신명조" w:eastAsia="조선신명조"/>
          <w:w w:val="105"/>
          <w:lang w:eastAsia="ko-KR"/>
        </w:rPr>
      </w:pPr>
    </w:p>
    <w:p w14:paraId="5F4E3440" w14:textId="77777777" w:rsidR="00CB200F" w:rsidRPr="00CB200F" w:rsidRDefault="00CB200F" w:rsidP="00CB200F">
      <w:pPr>
        <w:pStyle w:val="a3"/>
        <w:spacing w:before="53" w:line="252" w:lineRule="auto"/>
        <w:jc w:val="both"/>
        <w:rPr>
          <w:rFonts w:ascii="조선신명조" w:eastAsia="조선신명조"/>
          <w:w w:val="105"/>
          <w:sz w:val="18"/>
          <w:szCs w:val="18"/>
          <w:lang w:eastAsia="ko-KR"/>
        </w:rPr>
      </w:pPr>
      <w:r w:rsidRPr="00CB200F">
        <w:rPr>
          <w:rFonts w:ascii="조선신명조" w:eastAsia="조선신명조"/>
          <w:w w:val="105"/>
          <w:sz w:val="18"/>
          <w:szCs w:val="18"/>
          <w:lang w:eastAsia="ko-KR"/>
        </w:rPr>
        <w:t>본 연구는 원/달러 환율 예측의 정확도 향상을 위해 거시</w:t>
      </w:r>
      <w:r w:rsidRPr="00CB200F">
        <w:rPr>
          <w:rFonts w:ascii="조선신명조" w:eastAsia="조선신명조"/>
          <w:w w:val="105"/>
          <w:sz w:val="18"/>
          <w:szCs w:val="18"/>
          <w:lang w:eastAsia="ko-KR"/>
        </w:rPr>
        <w:t>·</w:t>
      </w:r>
      <w:r w:rsidRPr="00CB200F">
        <w:rPr>
          <w:rFonts w:ascii="조선신명조" w:eastAsia="조선신명조"/>
          <w:w w:val="105"/>
          <w:sz w:val="18"/>
          <w:szCs w:val="18"/>
          <w:lang w:eastAsia="ko-KR"/>
        </w:rPr>
        <w:t>시장 변수에 이벤트(GDELT) 및 뉴스 감성 요약 지표를 결합하고, LSTM, GRU, CNN-LSTM, CNN-GRU 네 가지 딥러닝 아키텍처를 비교</w:t>
      </w:r>
      <w:r w:rsidRPr="00CB200F">
        <w:rPr>
          <w:rFonts w:ascii="조선신명조" w:eastAsia="조선신명조"/>
          <w:w w:val="105"/>
          <w:sz w:val="18"/>
          <w:szCs w:val="18"/>
          <w:lang w:eastAsia="ko-KR"/>
        </w:rPr>
        <w:t>·</w:t>
      </w:r>
      <w:r w:rsidRPr="00CB200F">
        <w:rPr>
          <w:rFonts w:ascii="조선신명조" w:eastAsia="조선신명조"/>
          <w:w w:val="105"/>
          <w:sz w:val="18"/>
          <w:szCs w:val="18"/>
          <w:lang w:eastAsia="ko-KR"/>
        </w:rPr>
        <w:t xml:space="preserve">분석하였다. 2020년부터 2024년까지의 일별 시계열 데이터를 기반으로, 세 가지 </w:t>
      </w:r>
      <w:proofErr w:type="spellStart"/>
      <w:r w:rsidRPr="00CB200F">
        <w:rPr>
          <w:rFonts w:ascii="조선신명조" w:eastAsia="조선신명조"/>
          <w:w w:val="105"/>
          <w:sz w:val="18"/>
          <w:szCs w:val="18"/>
          <w:lang w:eastAsia="ko-KR"/>
        </w:rPr>
        <w:t>시드</w:t>
      </w:r>
      <w:proofErr w:type="spellEnd"/>
      <w:r w:rsidRPr="00CB200F">
        <w:rPr>
          <w:rFonts w:ascii="조선신명조" w:eastAsia="조선신명조"/>
          <w:w w:val="105"/>
          <w:sz w:val="18"/>
          <w:szCs w:val="18"/>
          <w:lang w:eastAsia="ko-KR"/>
        </w:rPr>
        <w:t xml:space="preserve">(42, 55, 68)를 적용한 반복 실험을 통해 평균 성능을 산출하였다. 모든 모델은 동일한 학습 조건(epoch=80, batch=64, Adam optimizer, MSE 손실함수) 하에 학습되었으며, 입력 시퀀스 길이(lookback)를 5, 10, 20, 30, 60, 90일로 변화시켜 </w:t>
      </w:r>
      <w:proofErr w:type="spellStart"/>
      <w:r w:rsidRPr="00CB200F">
        <w:rPr>
          <w:rFonts w:ascii="조선신명조" w:eastAsia="조선신명조"/>
          <w:w w:val="105"/>
          <w:sz w:val="18"/>
          <w:szCs w:val="18"/>
          <w:lang w:eastAsia="ko-KR"/>
        </w:rPr>
        <w:t>시간창</w:t>
      </w:r>
      <w:proofErr w:type="spellEnd"/>
      <w:r w:rsidRPr="00CB200F">
        <w:rPr>
          <w:rFonts w:ascii="조선신명조" w:eastAsia="조선신명조"/>
          <w:w w:val="105"/>
          <w:sz w:val="18"/>
          <w:szCs w:val="18"/>
          <w:lang w:eastAsia="ko-KR"/>
        </w:rPr>
        <w:t xml:space="preserve"> 길이에 따른 예측력 변화를 검증하였다.</w:t>
      </w:r>
    </w:p>
    <w:p w14:paraId="56377010" w14:textId="77777777" w:rsidR="00CB200F" w:rsidRPr="00CB200F" w:rsidRDefault="00CB200F" w:rsidP="00CB200F">
      <w:pPr>
        <w:pStyle w:val="a3"/>
        <w:spacing w:before="53" w:line="252" w:lineRule="auto"/>
        <w:jc w:val="both"/>
        <w:rPr>
          <w:rFonts w:ascii="조선신명조" w:eastAsia="조선신명조"/>
          <w:w w:val="105"/>
          <w:sz w:val="18"/>
          <w:szCs w:val="18"/>
          <w:lang w:eastAsia="ko-KR"/>
        </w:rPr>
      </w:pPr>
      <w:r w:rsidRPr="00CB200F">
        <w:rPr>
          <w:rFonts w:ascii="조선신명조" w:eastAsia="조선신명조"/>
          <w:w w:val="105"/>
          <w:sz w:val="18"/>
          <w:szCs w:val="18"/>
          <w:lang w:eastAsia="ko-KR"/>
        </w:rPr>
        <w:t xml:space="preserve">실험 결과, LSTM 모델의 </w:t>
      </w:r>
      <w:r w:rsidRPr="00CB200F">
        <w:rPr>
          <w:rFonts w:ascii="조선신명조" w:eastAsia="조선신명조"/>
          <w:w w:val="105"/>
          <w:sz w:val="18"/>
          <w:szCs w:val="18"/>
          <w:lang w:eastAsia="ko-KR"/>
        </w:rPr>
        <w:t>‘</w:t>
      </w:r>
      <w:r w:rsidRPr="00CB200F">
        <w:rPr>
          <w:rFonts w:ascii="조선신명조" w:eastAsia="조선신명조"/>
          <w:w w:val="105"/>
          <w:sz w:val="18"/>
          <w:szCs w:val="18"/>
          <w:lang w:eastAsia="ko-KR"/>
        </w:rPr>
        <w:t>Macro + Event</w:t>
      </w:r>
      <w:r w:rsidRPr="00CB200F">
        <w:rPr>
          <w:rFonts w:ascii="조선신명조" w:eastAsia="조선신명조"/>
          <w:w w:val="105"/>
          <w:sz w:val="18"/>
          <w:szCs w:val="18"/>
          <w:lang w:eastAsia="ko-KR"/>
        </w:rPr>
        <w:t>’</w:t>
      </w:r>
      <w:r w:rsidRPr="00CB200F">
        <w:rPr>
          <w:rFonts w:ascii="조선신명조" w:eastAsia="조선신명조"/>
          <w:w w:val="105"/>
          <w:sz w:val="18"/>
          <w:szCs w:val="18"/>
          <w:lang w:eastAsia="ko-KR"/>
        </w:rPr>
        <w:t xml:space="preserve"> 조합과 lookback=20일 설정이 전체 실험 중 가장 우수한 성능(RMSE=6.946, MAE=5.384, MAPE=0.394%)을 기록하였다. 이는 약 1개월 규모의 시계열 윈도우가 환율의 정보 효율성이 가장 높은 구간임을 시사하며, 과도하게 짧거나 긴 윈도우(5일 이하, 60일 이상)는 오히려 노이즈 축적으로 인해 성능이 저하됨을 보여준다. LSTM 모델은 순환 구조를 통해 시계열의 장기 의존성을 안정적으로 학습하면서도, 이벤트(GDELT) 변수의 시점별 변화를 효과적으로 반영하여 단기 변동성까지 포착한 것으로 해석된다.</w:t>
      </w:r>
    </w:p>
    <w:p w14:paraId="27D2F679" w14:textId="77777777" w:rsidR="00CB200F" w:rsidRPr="00CB200F" w:rsidRDefault="00CB200F" w:rsidP="00CB200F">
      <w:pPr>
        <w:pStyle w:val="a3"/>
        <w:spacing w:before="53" w:line="252" w:lineRule="auto"/>
        <w:jc w:val="both"/>
        <w:rPr>
          <w:rFonts w:ascii="조선신명조" w:eastAsia="조선신명조"/>
          <w:w w:val="105"/>
          <w:sz w:val="18"/>
          <w:szCs w:val="18"/>
          <w:lang w:eastAsia="ko-KR"/>
        </w:rPr>
      </w:pPr>
      <w:r w:rsidRPr="00CB200F">
        <w:rPr>
          <w:rFonts w:ascii="조선신명조" w:eastAsia="조선신명조"/>
          <w:w w:val="105"/>
          <w:sz w:val="18"/>
          <w:szCs w:val="18"/>
          <w:lang w:eastAsia="ko-KR"/>
        </w:rPr>
        <w:t xml:space="preserve">한편, CNN-LSTM과 CNN-GRU 모델은 </w:t>
      </w:r>
      <w:proofErr w:type="spellStart"/>
      <w:r w:rsidRPr="00CB200F">
        <w:rPr>
          <w:rFonts w:ascii="조선신명조" w:eastAsia="조선신명조"/>
          <w:w w:val="105"/>
          <w:sz w:val="18"/>
          <w:szCs w:val="18"/>
          <w:lang w:eastAsia="ko-KR"/>
        </w:rPr>
        <w:t>합성곱</w:t>
      </w:r>
      <w:proofErr w:type="spellEnd"/>
      <w:r w:rsidRPr="00CB200F">
        <w:rPr>
          <w:rFonts w:ascii="조선신명조" w:eastAsia="조선신명조"/>
          <w:w w:val="105"/>
          <w:sz w:val="18"/>
          <w:szCs w:val="18"/>
          <w:lang w:eastAsia="ko-KR"/>
        </w:rPr>
        <w:t xml:space="preserve"> 계층을 통한 단기 패턴 인식에 강점을 보여 전체적으로 낮은 RMSE를 유지했으나, LSTM 단일 구조의 단순성과 안정성이 중기 예측 구간(20일)에서는 오히려 더 높은 예측 효율을 보였다. GRU 모델은 전반적으로 LSTM 대비 오차가 크고 분산이 높아, 시계열 길이가 짧을수록 예측 변동성이 확대되는 경향을 보였다.</w:t>
      </w:r>
    </w:p>
    <w:p w14:paraId="262C97D7" w14:textId="6E67D558" w:rsidR="00A2349C" w:rsidRPr="00A2349C" w:rsidRDefault="00A2349C" w:rsidP="00A2349C">
      <w:pPr>
        <w:pStyle w:val="a3"/>
        <w:spacing w:before="53" w:line="252" w:lineRule="auto"/>
        <w:jc w:val="both"/>
        <w:rPr>
          <w:rFonts w:ascii="조선신명조" w:eastAsia="조선신명조"/>
          <w:w w:val="105"/>
          <w:sz w:val="18"/>
          <w:szCs w:val="18"/>
          <w:lang w:eastAsia="ko-KR"/>
        </w:rPr>
      </w:pPr>
      <w:r w:rsidRPr="00A2349C">
        <w:rPr>
          <w:rFonts w:ascii="조선신명조" w:eastAsia="조선신명조" w:hint="eastAsia"/>
          <w:w w:val="105"/>
          <w:sz w:val="18"/>
          <w:szCs w:val="18"/>
          <w:lang w:eastAsia="ko-KR"/>
        </w:rPr>
        <w:t>변수 중요도 분석(Permutation Importance) 결과에서는 S</w:t>
      </w:r>
      <w:r w:rsidR="00E06B0C">
        <w:rPr>
          <w:rFonts w:ascii="조선신명조" w:eastAsia="조선신명조" w:hint="eastAsia"/>
          <w:w w:val="105"/>
          <w:sz w:val="18"/>
          <w:szCs w:val="18"/>
          <w:lang w:eastAsia="ko-KR"/>
        </w:rPr>
        <w:t>&amp;</w:t>
      </w:r>
      <w:r w:rsidRPr="00A2349C">
        <w:rPr>
          <w:rFonts w:ascii="조선신명조" w:eastAsia="조선신명조" w:hint="eastAsia"/>
          <w:w w:val="105"/>
          <w:sz w:val="18"/>
          <w:szCs w:val="18"/>
          <w:lang w:eastAsia="ko-KR"/>
        </w:rPr>
        <w:t xml:space="preserve">P500 종가(0.397), 경상수지(0.348), </w:t>
      </w:r>
      <w:r w:rsidR="00E226AD">
        <w:rPr>
          <w:rFonts w:ascii="조선신명조" w:eastAsia="조선신명조" w:hint="eastAsia"/>
          <w:w w:val="105"/>
          <w:sz w:val="18"/>
          <w:szCs w:val="18"/>
          <w:lang w:eastAsia="ko-KR"/>
        </w:rPr>
        <w:t>다우존스</w:t>
      </w:r>
      <w:r w:rsidRPr="00A2349C">
        <w:rPr>
          <w:rFonts w:ascii="조선신명조" w:eastAsia="조선신명조" w:hint="eastAsia"/>
          <w:w w:val="105"/>
          <w:sz w:val="18"/>
          <w:szCs w:val="18"/>
          <w:lang w:eastAsia="ko-KR"/>
        </w:rPr>
        <w:t xml:space="preserve"> 종가(0.281)가 최상위에 위치하여, 글로벌 주식시장과 대외수지 요인이 환율 변동에 가장 강한 영향을 미치는 것으로 나타났다. 또한 </w:t>
      </w:r>
      <w:proofErr w:type="spellStart"/>
      <w:r w:rsidRPr="00A2349C">
        <w:rPr>
          <w:rFonts w:ascii="조선신명조" w:eastAsia="조선신명조" w:hint="eastAsia"/>
          <w:w w:val="105"/>
          <w:sz w:val="18"/>
          <w:szCs w:val="18"/>
          <w:lang w:eastAsia="ko-KR"/>
        </w:rPr>
        <w:t>events_tone_mean</w:t>
      </w:r>
      <w:proofErr w:type="spellEnd"/>
      <w:r w:rsidRPr="00A2349C">
        <w:rPr>
          <w:rFonts w:ascii="조선신명조" w:eastAsia="조선신명조" w:hint="eastAsia"/>
          <w:w w:val="105"/>
          <w:sz w:val="18"/>
          <w:szCs w:val="18"/>
          <w:lang w:eastAsia="ko-KR"/>
        </w:rPr>
        <w:t xml:space="preserve">(0.229)이 네 번째로 높은 중요도를 기록하며, 뉴스 기반 사건의 정서적 톤이 전통적 거시 변수(CPI, WTI 등)보다 높은 설명력을 보였다. 이는 시장의 ‘심리적 </w:t>
      </w:r>
      <w:proofErr w:type="spellStart"/>
      <w:r w:rsidRPr="00A2349C">
        <w:rPr>
          <w:rFonts w:ascii="조선신명조" w:eastAsia="조선신명조" w:hint="eastAsia"/>
          <w:w w:val="105"/>
          <w:sz w:val="18"/>
          <w:szCs w:val="18"/>
          <w:lang w:eastAsia="ko-KR"/>
        </w:rPr>
        <w:t>방향성’이</w:t>
      </w:r>
      <w:proofErr w:type="spellEnd"/>
      <w:r w:rsidRPr="00A2349C">
        <w:rPr>
          <w:rFonts w:ascii="조선신명조" w:eastAsia="조선신명조" w:hint="eastAsia"/>
          <w:w w:val="105"/>
          <w:sz w:val="18"/>
          <w:szCs w:val="18"/>
          <w:lang w:eastAsia="ko-KR"/>
        </w:rPr>
        <w:t xml:space="preserve"> 환율의 단기 변동을 결정하는 주요 신호로 작용할 수 있음을 의미한다. 반면, 개별 이벤트(GDELT) 변수들은 일부 영향력을 보였으나 그룹 단위의 평균 중요도는 낮게 나타나, 데이터의 노이즈 및 국면 의존성이 작용했을 가능성이 제기된다.</w:t>
      </w:r>
    </w:p>
    <w:p w14:paraId="17C9D39F" w14:textId="77777777" w:rsidR="00A2349C" w:rsidRPr="00A2349C" w:rsidRDefault="00A2349C" w:rsidP="00A2349C">
      <w:pPr>
        <w:pStyle w:val="a3"/>
        <w:spacing w:before="53" w:line="252" w:lineRule="auto"/>
        <w:jc w:val="both"/>
        <w:rPr>
          <w:rFonts w:ascii="조선신명조" w:eastAsia="조선신명조"/>
          <w:w w:val="105"/>
          <w:sz w:val="18"/>
          <w:szCs w:val="18"/>
          <w:lang w:eastAsia="ko-KR"/>
        </w:rPr>
      </w:pPr>
      <w:r w:rsidRPr="00A2349C">
        <w:rPr>
          <w:rFonts w:ascii="조선신명조" w:eastAsia="조선신명조" w:hint="eastAsia"/>
          <w:w w:val="105"/>
          <w:sz w:val="18"/>
          <w:szCs w:val="18"/>
          <w:lang w:eastAsia="ko-KR"/>
        </w:rPr>
        <w:t>시각화 결과에서도 제안된 CNN-LSTM 모델이 2020</w:t>
      </w:r>
      <w:r w:rsidRPr="00A2349C">
        <w:rPr>
          <w:rFonts w:eastAsia="조선신명조"/>
          <w:w w:val="105"/>
          <w:sz w:val="18"/>
          <w:szCs w:val="18"/>
          <w:lang w:eastAsia="ko-KR"/>
        </w:rPr>
        <w:t>–</w:t>
      </w:r>
      <w:r w:rsidRPr="00A2349C">
        <w:rPr>
          <w:rFonts w:ascii="조선신명조" w:eastAsia="조선신명조" w:hint="eastAsia"/>
          <w:w w:val="105"/>
          <w:sz w:val="18"/>
          <w:szCs w:val="18"/>
          <w:lang w:eastAsia="ko-KR"/>
        </w:rPr>
        <w:t>2024년 전 기간 동안 환율의 구조적 추세와 단기 변동성을 안정적으로 추적하는 것으로 확인되었다. 특히 코로나19 팬데믹, 미 연준의 금리 인상, 글로벌 공급망 충격 등 주요 거시 이벤트 구간에서 환율의 방향성과 변동 폭을 실질적으로 반영하였다. 이는 사건 및 감성 정보가 단기 방향성 및 시장 불확실성 예측에 있어 보조지표로서 유용함을 실증적으로 보여준다.</w:t>
      </w:r>
    </w:p>
    <w:p w14:paraId="34C83D4D" w14:textId="77777777" w:rsidR="00A2349C" w:rsidRPr="00A2349C" w:rsidRDefault="00A2349C" w:rsidP="00A2349C">
      <w:pPr>
        <w:pStyle w:val="a3"/>
        <w:spacing w:before="53" w:line="252" w:lineRule="auto"/>
        <w:jc w:val="both"/>
        <w:rPr>
          <w:rFonts w:ascii="조선신명조" w:eastAsia="조선신명조"/>
          <w:w w:val="105"/>
          <w:sz w:val="18"/>
          <w:szCs w:val="18"/>
          <w:lang w:eastAsia="ko-KR"/>
        </w:rPr>
      </w:pPr>
      <w:r w:rsidRPr="00A2349C">
        <w:rPr>
          <w:rFonts w:ascii="조선신명조" w:eastAsia="조선신명조" w:hint="eastAsia"/>
          <w:w w:val="105"/>
          <w:sz w:val="18"/>
          <w:szCs w:val="18"/>
          <w:lang w:eastAsia="ko-KR"/>
        </w:rPr>
        <w:t xml:space="preserve">종합하면, 본 연구는 (1) </w:t>
      </w:r>
      <w:proofErr w:type="spellStart"/>
      <w:r w:rsidRPr="00A2349C">
        <w:rPr>
          <w:rFonts w:ascii="조선신명조" w:eastAsia="조선신명조" w:hint="eastAsia"/>
          <w:w w:val="105"/>
          <w:sz w:val="18"/>
          <w:szCs w:val="18"/>
          <w:lang w:eastAsia="ko-KR"/>
        </w:rPr>
        <w:t>거시·시장</w:t>
      </w:r>
      <w:proofErr w:type="spellEnd"/>
      <w:r w:rsidRPr="00A2349C">
        <w:rPr>
          <w:rFonts w:ascii="조선신명조" w:eastAsia="조선신명조" w:hint="eastAsia"/>
          <w:w w:val="105"/>
          <w:sz w:val="18"/>
          <w:szCs w:val="18"/>
          <w:lang w:eastAsia="ko-KR"/>
        </w:rPr>
        <w:t xml:space="preserve"> 변수에 </w:t>
      </w:r>
      <w:proofErr w:type="spellStart"/>
      <w:r w:rsidRPr="00A2349C">
        <w:rPr>
          <w:rFonts w:ascii="조선신명조" w:eastAsia="조선신명조" w:hint="eastAsia"/>
          <w:w w:val="105"/>
          <w:sz w:val="18"/>
          <w:szCs w:val="18"/>
          <w:lang w:eastAsia="ko-KR"/>
        </w:rPr>
        <w:t>사건·감성</w:t>
      </w:r>
      <w:proofErr w:type="spellEnd"/>
      <w:r w:rsidRPr="00A2349C">
        <w:rPr>
          <w:rFonts w:ascii="조선신명조" w:eastAsia="조선신명조" w:hint="eastAsia"/>
          <w:w w:val="105"/>
          <w:sz w:val="18"/>
          <w:szCs w:val="18"/>
          <w:lang w:eastAsia="ko-KR"/>
        </w:rPr>
        <w:t xml:space="preserve"> 요인을 결합한 복합 입력 구조의 유효성, (2) 약 20영업일 규모의 최적 </w:t>
      </w:r>
      <w:proofErr w:type="spellStart"/>
      <w:r w:rsidRPr="00A2349C">
        <w:rPr>
          <w:rFonts w:ascii="조선신명조" w:eastAsia="조선신명조" w:hint="eastAsia"/>
          <w:w w:val="105"/>
          <w:sz w:val="18"/>
          <w:szCs w:val="18"/>
          <w:lang w:eastAsia="ko-KR"/>
        </w:rPr>
        <w:t>시간창</w:t>
      </w:r>
      <w:proofErr w:type="spellEnd"/>
      <w:r w:rsidRPr="00A2349C">
        <w:rPr>
          <w:rFonts w:ascii="조선신명조" w:eastAsia="조선신명조" w:hint="eastAsia"/>
          <w:w w:val="105"/>
          <w:sz w:val="18"/>
          <w:szCs w:val="18"/>
          <w:lang w:eastAsia="ko-KR"/>
        </w:rPr>
        <w:t xml:space="preserve">, (3) CNN-LSTM 기반 하이브리드 구조의 예측 안정성과 해석 가능성을 실증적으로 제시하였다. 이러한 결과는 환율 예측을 위한 </w:t>
      </w:r>
      <w:proofErr w:type="spellStart"/>
      <w:r w:rsidRPr="00A2349C">
        <w:rPr>
          <w:rFonts w:ascii="조선신명조" w:eastAsia="조선신명조" w:hint="eastAsia"/>
          <w:w w:val="105"/>
          <w:sz w:val="18"/>
          <w:szCs w:val="18"/>
          <w:lang w:eastAsia="ko-KR"/>
        </w:rPr>
        <w:t>실무적·정책적</w:t>
      </w:r>
      <w:proofErr w:type="spellEnd"/>
      <w:r w:rsidRPr="00A2349C">
        <w:rPr>
          <w:rFonts w:ascii="조선신명조" w:eastAsia="조선신명조" w:hint="eastAsia"/>
          <w:w w:val="105"/>
          <w:sz w:val="18"/>
          <w:szCs w:val="18"/>
          <w:lang w:eastAsia="ko-KR"/>
        </w:rPr>
        <w:t xml:space="preserve"> 활용 측면에서 의미가 있다. 금융기관은 </w:t>
      </w:r>
      <w:proofErr w:type="spellStart"/>
      <w:r w:rsidRPr="00A2349C">
        <w:rPr>
          <w:rFonts w:ascii="조선신명조" w:eastAsia="조선신명조" w:hint="eastAsia"/>
          <w:w w:val="105"/>
          <w:sz w:val="18"/>
          <w:szCs w:val="18"/>
          <w:lang w:eastAsia="ko-KR"/>
        </w:rPr>
        <w:t>사건·감성</w:t>
      </w:r>
      <w:proofErr w:type="spellEnd"/>
      <w:r w:rsidRPr="00A2349C">
        <w:rPr>
          <w:rFonts w:ascii="조선신명조" w:eastAsia="조선신명조" w:hint="eastAsia"/>
          <w:w w:val="105"/>
          <w:sz w:val="18"/>
          <w:szCs w:val="18"/>
          <w:lang w:eastAsia="ko-KR"/>
        </w:rPr>
        <w:t xml:space="preserve"> 지표를 보조 피처로 활용함으로써 </w:t>
      </w:r>
      <w:proofErr w:type="spellStart"/>
      <w:r w:rsidRPr="00A2349C">
        <w:rPr>
          <w:rFonts w:ascii="조선신명조" w:eastAsia="조선신명조" w:hint="eastAsia"/>
          <w:w w:val="105"/>
          <w:sz w:val="18"/>
          <w:szCs w:val="18"/>
          <w:lang w:eastAsia="ko-KR"/>
        </w:rPr>
        <w:t>환위험</w:t>
      </w:r>
      <w:proofErr w:type="spellEnd"/>
      <w:r w:rsidRPr="00A2349C">
        <w:rPr>
          <w:rFonts w:ascii="조선신명조" w:eastAsia="조선신명조" w:hint="eastAsia"/>
          <w:w w:val="105"/>
          <w:sz w:val="18"/>
          <w:szCs w:val="18"/>
          <w:lang w:eastAsia="ko-KR"/>
        </w:rPr>
        <w:t xml:space="preserve"> 관리 및 단기 </w:t>
      </w:r>
      <w:proofErr w:type="spellStart"/>
      <w:r w:rsidRPr="00A2349C">
        <w:rPr>
          <w:rFonts w:ascii="조선신명조" w:eastAsia="조선신명조" w:hint="eastAsia"/>
          <w:w w:val="105"/>
          <w:sz w:val="18"/>
          <w:szCs w:val="18"/>
          <w:lang w:eastAsia="ko-KR"/>
        </w:rPr>
        <w:t>환헤지</w:t>
      </w:r>
      <w:proofErr w:type="spellEnd"/>
      <w:r w:rsidRPr="00A2349C">
        <w:rPr>
          <w:rFonts w:ascii="조선신명조" w:eastAsia="조선신명조" w:hint="eastAsia"/>
          <w:w w:val="105"/>
          <w:sz w:val="18"/>
          <w:szCs w:val="18"/>
          <w:lang w:eastAsia="ko-KR"/>
        </w:rPr>
        <w:t xml:space="preserve"> 전략의 정밀도를 높일 수 있으며, 정책 당국은 시장 심리 변동을 조기 감지하는 데이터 기반 정책 보조지표로 활용할 수 있을 것이다.</w:t>
      </w:r>
    </w:p>
    <w:p w14:paraId="00E471D7" w14:textId="77777777" w:rsidR="00A2349C" w:rsidRPr="00A2349C" w:rsidRDefault="00A2349C" w:rsidP="00A2349C">
      <w:pPr>
        <w:pStyle w:val="a3"/>
        <w:spacing w:before="53" w:line="252" w:lineRule="auto"/>
        <w:jc w:val="both"/>
        <w:rPr>
          <w:rFonts w:ascii="조선신명조" w:eastAsia="조선신명조"/>
          <w:w w:val="105"/>
          <w:sz w:val="18"/>
          <w:szCs w:val="18"/>
          <w:lang w:eastAsia="ko-KR"/>
        </w:rPr>
      </w:pPr>
      <w:r w:rsidRPr="00A2349C">
        <w:rPr>
          <w:rFonts w:ascii="조선신명조" w:eastAsia="조선신명조" w:hint="eastAsia"/>
          <w:w w:val="105"/>
          <w:sz w:val="18"/>
          <w:szCs w:val="18"/>
          <w:lang w:eastAsia="ko-KR"/>
        </w:rPr>
        <w:t xml:space="preserve">다만, GDELT 이벤트 데이터의 노이즈와 중복성, 그리고 비정상 구간(예: 지정학적 충격)에서의 예측 불안정성은 본 연구의 한계로 남는다. 향후 연구에서는 다양한 뉴스·SNS 기반 감성 데이터의 통합, 시점별 중요도 동적 가중화, Transformer 기반 시계열 모델과의 비교 등을 통해 </w:t>
      </w:r>
      <w:proofErr w:type="spellStart"/>
      <w:r w:rsidRPr="00A2349C">
        <w:rPr>
          <w:rFonts w:ascii="조선신명조" w:eastAsia="조선신명조" w:hint="eastAsia"/>
          <w:w w:val="105"/>
          <w:sz w:val="18"/>
          <w:szCs w:val="18"/>
          <w:lang w:eastAsia="ko-KR"/>
        </w:rPr>
        <w:t>사건·감성</w:t>
      </w:r>
      <w:proofErr w:type="spellEnd"/>
      <w:r w:rsidRPr="00A2349C">
        <w:rPr>
          <w:rFonts w:ascii="조선신명조" w:eastAsia="조선신명조" w:hint="eastAsia"/>
          <w:w w:val="105"/>
          <w:sz w:val="18"/>
          <w:szCs w:val="18"/>
          <w:lang w:eastAsia="ko-KR"/>
        </w:rPr>
        <w:t xml:space="preserve"> 정보의 활용 가능성을 더욱 확장할 수 있을 것으로 기대된다.</w:t>
      </w:r>
    </w:p>
    <w:p w14:paraId="0B140294" w14:textId="77777777" w:rsidR="009D0191" w:rsidRPr="00A2349C" w:rsidRDefault="009D0191" w:rsidP="000F4085">
      <w:pPr>
        <w:pStyle w:val="a3"/>
        <w:spacing w:before="53" w:line="252" w:lineRule="auto"/>
        <w:jc w:val="both"/>
        <w:rPr>
          <w:rFonts w:ascii="조선신명조" w:eastAsia="조선신명조"/>
          <w:w w:val="105"/>
          <w:lang w:eastAsia="ko-KR"/>
        </w:rPr>
      </w:pPr>
    </w:p>
    <w:p w14:paraId="7D607BC2" w14:textId="7D0AF60E" w:rsidR="000F4085" w:rsidRDefault="000F4085" w:rsidP="000F4085">
      <w:pPr>
        <w:pStyle w:val="a3"/>
        <w:spacing w:before="53" w:line="252" w:lineRule="auto"/>
        <w:jc w:val="center"/>
        <w:rPr>
          <w:rFonts w:ascii="조선신명조" w:eastAsia="조선신명조"/>
          <w:w w:val="105"/>
          <w:lang w:eastAsia="ko-KR"/>
        </w:rPr>
      </w:pPr>
      <w:r>
        <w:rPr>
          <w:rFonts w:ascii="조선신명조" w:eastAsia="조선신명조" w:hint="eastAsia"/>
          <w:w w:val="105"/>
          <w:lang w:eastAsia="ko-KR"/>
        </w:rPr>
        <w:t>부록</w:t>
      </w:r>
    </w:p>
    <w:p w14:paraId="5A9783D0" w14:textId="0D0A60E6" w:rsidR="000F4085" w:rsidRPr="000F4085" w:rsidRDefault="000F4085" w:rsidP="000F4085">
      <w:pPr>
        <w:pStyle w:val="a3"/>
        <w:spacing w:before="53" w:line="252" w:lineRule="auto"/>
        <w:jc w:val="both"/>
        <w:rPr>
          <w:rFonts w:ascii="조선신명조" w:eastAsia="조선신명조"/>
          <w:i/>
          <w:iCs/>
          <w:w w:val="105"/>
          <w:sz w:val="20"/>
          <w:szCs w:val="20"/>
          <w:lang w:eastAsia="ko-KR"/>
        </w:rPr>
      </w:pPr>
      <w:r w:rsidRPr="000F4085">
        <w:rPr>
          <w:rFonts w:ascii="조선신명조" w:eastAsia="조선신명조" w:hint="eastAsia"/>
          <w:i/>
          <w:iCs/>
          <w:w w:val="105"/>
          <w:sz w:val="20"/>
          <w:szCs w:val="20"/>
          <w:lang w:eastAsia="ko-KR"/>
        </w:rPr>
        <w:t xml:space="preserve">A. 변수 상관관계 </w:t>
      </w:r>
      <w:proofErr w:type="spellStart"/>
      <w:r w:rsidRPr="000F4085">
        <w:rPr>
          <w:rFonts w:ascii="조선신명조" w:eastAsia="조선신명조" w:hint="eastAsia"/>
          <w:i/>
          <w:iCs/>
          <w:w w:val="105"/>
          <w:sz w:val="20"/>
          <w:szCs w:val="20"/>
          <w:lang w:eastAsia="ko-KR"/>
        </w:rPr>
        <w:t>히트맵</w:t>
      </w:r>
      <w:proofErr w:type="spellEnd"/>
    </w:p>
    <w:p w14:paraId="02C2F622" w14:textId="2762B9FF" w:rsidR="000F4085" w:rsidRPr="000F4085" w:rsidRDefault="000F4085" w:rsidP="000F4085">
      <w:pPr>
        <w:pStyle w:val="a3"/>
        <w:spacing w:before="53" w:line="252" w:lineRule="auto"/>
        <w:jc w:val="both"/>
        <w:rPr>
          <w:rFonts w:ascii="조선신명조" w:eastAsia="조선신명조"/>
          <w:w w:val="105"/>
          <w:sz w:val="18"/>
          <w:szCs w:val="18"/>
          <w:lang w:eastAsia="ko-KR"/>
        </w:rPr>
      </w:pPr>
      <w:r w:rsidRPr="000F4085">
        <w:rPr>
          <w:rFonts w:ascii="조선신명조" w:eastAsia="조선신명조"/>
          <w:w w:val="105"/>
          <w:sz w:val="18"/>
          <w:szCs w:val="18"/>
          <w:lang w:eastAsia="ko-KR"/>
        </w:rPr>
        <w:t>&lt;그림</w:t>
      </w:r>
      <w:r>
        <w:rPr>
          <w:rFonts w:ascii="조선신명조" w:eastAsia="조선신명조" w:hint="eastAsia"/>
          <w:w w:val="105"/>
          <w:sz w:val="18"/>
          <w:szCs w:val="18"/>
          <w:lang w:eastAsia="ko-KR"/>
        </w:rPr>
        <w:t xml:space="preserve"> 5</w:t>
      </w:r>
      <w:r w:rsidRPr="000F4085">
        <w:rPr>
          <w:rFonts w:ascii="조선신명조" w:eastAsia="조선신명조"/>
          <w:w w:val="105"/>
          <w:sz w:val="18"/>
          <w:szCs w:val="18"/>
          <w:lang w:eastAsia="ko-KR"/>
        </w:rPr>
        <w:t>&gt;</w:t>
      </w:r>
      <w:r>
        <w:rPr>
          <w:rFonts w:ascii="조선신명조" w:eastAsia="조선신명조" w:hint="eastAsia"/>
          <w:w w:val="105"/>
          <w:sz w:val="18"/>
          <w:szCs w:val="18"/>
          <w:lang w:eastAsia="ko-KR"/>
        </w:rPr>
        <w:t>는</w:t>
      </w:r>
      <w:r w:rsidRPr="000F4085">
        <w:rPr>
          <w:rFonts w:ascii="조선신명조" w:eastAsia="조선신명조"/>
          <w:w w:val="105"/>
          <w:sz w:val="18"/>
          <w:szCs w:val="18"/>
          <w:lang w:eastAsia="ko-KR"/>
        </w:rPr>
        <w:t xml:space="preserve"> 변수 간 상관관계 </w:t>
      </w:r>
      <w:proofErr w:type="spellStart"/>
      <w:r w:rsidRPr="000F4085">
        <w:rPr>
          <w:rFonts w:ascii="조선신명조" w:eastAsia="조선신명조"/>
          <w:w w:val="105"/>
          <w:sz w:val="18"/>
          <w:szCs w:val="18"/>
          <w:lang w:eastAsia="ko-KR"/>
        </w:rPr>
        <w:t>히트맵을</w:t>
      </w:r>
      <w:proofErr w:type="spellEnd"/>
      <w:r w:rsidRPr="000F4085">
        <w:rPr>
          <w:rFonts w:ascii="조선신명조" w:eastAsia="조선신명조"/>
          <w:w w:val="105"/>
          <w:sz w:val="18"/>
          <w:szCs w:val="18"/>
          <w:lang w:eastAsia="ko-KR"/>
        </w:rPr>
        <w:t xml:space="preserve"> 제시한 것이다. 결과를 보면 환율과 주가, 금리, 원자재 가격 등 주요 거시</w:t>
      </w:r>
      <w:r w:rsidRPr="000F4085">
        <w:rPr>
          <w:rFonts w:ascii="조선신명조" w:eastAsia="조선신명조"/>
          <w:w w:val="105"/>
          <w:sz w:val="18"/>
          <w:szCs w:val="18"/>
          <w:lang w:eastAsia="ko-KR"/>
        </w:rPr>
        <w:t>·</w:t>
      </w:r>
      <w:r w:rsidRPr="000F4085">
        <w:rPr>
          <w:rFonts w:ascii="조선신명조" w:eastAsia="조선신명조"/>
          <w:w w:val="105"/>
          <w:sz w:val="18"/>
          <w:szCs w:val="18"/>
          <w:lang w:eastAsia="ko-KR"/>
        </w:rPr>
        <w:t>시장 지표들은 서로 강한 양(+)의 상관 혹은 음(</w:t>
      </w:r>
      <w:r w:rsidRPr="000F4085">
        <w:rPr>
          <w:rFonts w:ascii="조선신명조" w:eastAsia="조선신명조"/>
          <w:w w:val="105"/>
          <w:sz w:val="18"/>
          <w:szCs w:val="18"/>
          <w:lang w:eastAsia="ko-KR"/>
        </w:rPr>
        <w:t>–</w:t>
      </w:r>
      <w:r w:rsidRPr="000F4085">
        <w:rPr>
          <w:rFonts w:ascii="조선신명조" w:eastAsia="조선신명조"/>
          <w:w w:val="105"/>
          <w:sz w:val="18"/>
          <w:szCs w:val="18"/>
          <w:lang w:eastAsia="ko-KR"/>
        </w:rPr>
        <w:t>)의 상관을 보이며, 전형적인 금융 변수들 간 공분산 구조가 나타난다. 뉴스 감성 지표들 역시 서로 밀접한 상관관계를 형성하고 있음을 확인할 수 있다.</w:t>
      </w:r>
    </w:p>
    <w:p w14:paraId="4D6C62BF" w14:textId="77777777" w:rsidR="000F4085" w:rsidRPr="008C18AF" w:rsidRDefault="000F4085" w:rsidP="008C18AF">
      <w:pPr>
        <w:pStyle w:val="a3"/>
        <w:spacing w:before="53" w:line="252" w:lineRule="auto"/>
        <w:rPr>
          <w:rFonts w:ascii="조선신명조" w:eastAsia="조선신명조"/>
          <w:w w:val="105"/>
          <w:lang w:eastAsia="ko-KR"/>
        </w:rPr>
        <w:sectPr w:rsidR="000F4085" w:rsidRPr="008C18AF" w:rsidSect="00D95A4E">
          <w:type w:val="continuous"/>
          <w:pgSz w:w="11910" w:h="16840"/>
          <w:pgMar w:top="1580" w:right="1180" w:bottom="2040" w:left="1180" w:header="0" w:footer="1849" w:gutter="0"/>
          <w:cols w:space="720"/>
        </w:sectPr>
      </w:pPr>
    </w:p>
    <w:p w14:paraId="7415B5F0" w14:textId="59F5ECCA" w:rsidR="000F4085" w:rsidRDefault="00A2349C" w:rsidP="000F4085">
      <w:pPr>
        <w:pStyle w:val="a3"/>
        <w:spacing w:before="53" w:line="252" w:lineRule="auto"/>
        <w:jc w:val="center"/>
        <w:rPr>
          <w:rFonts w:ascii="조선신명조" w:eastAsia="조선신명조"/>
          <w:w w:val="105"/>
          <w:lang w:eastAsia="ko-KR"/>
        </w:rPr>
      </w:pPr>
      <w:r>
        <w:rPr>
          <w:rFonts w:ascii="조선신명조" w:eastAsia="조선신명조"/>
          <w:noProof/>
          <w:w w:val="105"/>
          <w:lang w:eastAsia="ko-KR"/>
          <w14:ligatures w14:val="standardContextual"/>
        </w:rPr>
        <w:lastRenderedPageBreak/>
        <w:drawing>
          <wp:inline distT="0" distB="0" distL="0" distR="0" wp14:anchorId="4A89F872" wp14:editId="15FF54C4">
            <wp:extent cx="4870450" cy="4575673"/>
            <wp:effectExtent l="0" t="0" r="6350" b="0"/>
            <wp:docPr id="498210400" name="그림 9" descr="패턴, 스크린샷, 사각형,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0400" name="그림 9" descr="패턴, 스크린샷, 사각형, 텍스트이(가) 표시된 사진&#10;&#10;AI 생성 콘텐츠는 정확하지 않을 수 있습니다."/>
                    <pic:cNvPicPr/>
                  </pic:nvPicPr>
                  <pic:blipFill>
                    <a:blip r:embed="rId24">
                      <a:extLst>
                        <a:ext uri="{28A0092B-C50C-407E-A947-70E740481C1C}">
                          <a14:useLocalDpi xmlns:a14="http://schemas.microsoft.com/office/drawing/2010/main" val="0"/>
                        </a:ext>
                      </a:extLst>
                    </a:blip>
                    <a:stretch>
                      <a:fillRect/>
                    </a:stretch>
                  </pic:blipFill>
                  <pic:spPr>
                    <a:xfrm>
                      <a:off x="0" y="0"/>
                      <a:ext cx="4874558" cy="4579532"/>
                    </a:xfrm>
                    <a:prstGeom prst="rect">
                      <a:avLst/>
                    </a:prstGeom>
                  </pic:spPr>
                </pic:pic>
              </a:graphicData>
            </a:graphic>
          </wp:inline>
        </w:drawing>
      </w:r>
    </w:p>
    <w:p w14:paraId="781EBBEE" w14:textId="243CC0E7" w:rsidR="000F4085" w:rsidRPr="000F4085" w:rsidRDefault="000F4085" w:rsidP="000F4085">
      <w:pPr>
        <w:pStyle w:val="a3"/>
        <w:spacing w:before="53" w:line="252" w:lineRule="auto"/>
        <w:jc w:val="center"/>
        <w:rPr>
          <w:rFonts w:ascii="조선신명조" w:eastAsia="조선신명조"/>
          <w:b/>
          <w:bCs/>
          <w:w w:val="105"/>
          <w:sz w:val="18"/>
          <w:szCs w:val="18"/>
          <w:lang w:eastAsia="ko-KR"/>
        </w:rPr>
      </w:pPr>
      <w:r w:rsidRPr="000F4085">
        <w:rPr>
          <w:rFonts w:ascii="조선신명조" w:eastAsia="조선신명조" w:hint="eastAsia"/>
          <w:b/>
          <w:bCs/>
          <w:w w:val="105"/>
          <w:sz w:val="18"/>
          <w:szCs w:val="18"/>
          <w:lang w:eastAsia="ko-KR"/>
        </w:rPr>
        <w:t xml:space="preserve">&lt;그림 5&gt; 변수 상관관계 </w:t>
      </w:r>
      <w:proofErr w:type="spellStart"/>
      <w:r w:rsidRPr="000F4085">
        <w:rPr>
          <w:rFonts w:ascii="조선신명조" w:eastAsia="조선신명조" w:hint="eastAsia"/>
          <w:b/>
          <w:bCs/>
          <w:w w:val="105"/>
          <w:sz w:val="18"/>
          <w:szCs w:val="18"/>
          <w:lang w:eastAsia="ko-KR"/>
        </w:rPr>
        <w:t>히트맵</w:t>
      </w:r>
      <w:proofErr w:type="spellEnd"/>
    </w:p>
    <w:p w14:paraId="50BBB1B2" w14:textId="77777777" w:rsidR="000F4085" w:rsidRDefault="000F4085" w:rsidP="000F4085">
      <w:pPr>
        <w:pStyle w:val="a3"/>
        <w:spacing w:before="53" w:line="252" w:lineRule="auto"/>
        <w:jc w:val="both"/>
        <w:rPr>
          <w:rFonts w:ascii="조선신명조" w:eastAsia="조선신명조"/>
          <w:w w:val="105"/>
          <w:sz w:val="18"/>
          <w:szCs w:val="18"/>
          <w:lang w:eastAsia="ko-KR"/>
        </w:rPr>
      </w:pPr>
    </w:p>
    <w:p w14:paraId="5215067D" w14:textId="77777777" w:rsidR="008C18AF" w:rsidRDefault="008C18AF" w:rsidP="000F4085">
      <w:pPr>
        <w:pStyle w:val="a3"/>
        <w:spacing w:before="53" w:line="252" w:lineRule="auto"/>
        <w:jc w:val="both"/>
        <w:rPr>
          <w:rFonts w:ascii="조선신명조" w:eastAsia="조선신명조"/>
          <w:w w:val="105"/>
          <w:sz w:val="18"/>
          <w:szCs w:val="18"/>
          <w:lang w:eastAsia="ko-KR"/>
        </w:rPr>
        <w:sectPr w:rsidR="008C18AF" w:rsidSect="00D95A4E">
          <w:type w:val="continuous"/>
          <w:pgSz w:w="11910" w:h="16840"/>
          <w:pgMar w:top="1580" w:right="1180" w:bottom="2040" w:left="1180" w:header="0" w:footer="1849" w:gutter="0"/>
          <w:cols w:space="720"/>
        </w:sectPr>
      </w:pPr>
    </w:p>
    <w:p w14:paraId="2D6FECA9" w14:textId="77777777" w:rsidR="000F4085" w:rsidRPr="00046D53" w:rsidRDefault="000F4085" w:rsidP="000F4085">
      <w:pPr>
        <w:pStyle w:val="a3"/>
        <w:spacing w:before="53" w:line="252" w:lineRule="auto"/>
        <w:jc w:val="both"/>
        <w:rPr>
          <w:rFonts w:ascii="조선신명조" w:eastAsia="조선신명조"/>
          <w:w w:val="105"/>
          <w:sz w:val="18"/>
          <w:szCs w:val="18"/>
          <w:lang w:eastAsia="ko-KR"/>
        </w:rPr>
      </w:pPr>
    </w:p>
    <w:p w14:paraId="791CAF55" w14:textId="77777777" w:rsidR="00B82CA5" w:rsidRPr="00046D53" w:rsidRDefault="00B82CA5" w:rsidP="003D21E3">
      <w:pPr>
        <w:pStyle w:val="a3"/>
        <w:spacing w:before="53" w:line="252" w:lineRule="auto"/>
        <w:ind w:left="110" w:firstLine="351"/>
        <w:jc w:val="both"/>
        <w:rPr>
          <w:rFonts w:ascii="조선신명조" w:eastAsia="조선신명조"/>
          <w:w w:val="105"/>
          <w:sz w:val="18"/>
          <w:szCs w:val="18"/>
          <w:lang w:eastAsia="ko-KR"/>
        </w:rPr>
      </w:pPr>
    </w:p>
    <w:p w14:paraId="0334511D" w14:textId="77777777" w:rsidR="003D21E3" w:rsidRPr="00046D53" w:rsidRDefault="003D21E3" w:rsidP="003D21E3">
      <w:pPr>
        <w:pStyle w:val="1"/>
        <w:tabs>
          <w:tab w:val="left" w:pos="454"/>
        </w:tabs>
        <w:jc w:val="both"/>
        <w:rPr>
          <w:rFonts w:ascii="조선신명조" w:eastAsia="조선신명조"/>
          <w:sz w:val="18"/>
          <w:szCs w:val="18"/>
        </w:rPr>
      </w:pPr>
      <w:r w:rsidRPr="00046D53">
        <w:rPr>
          <w:rFonts w:ascii="조선신명조" w:eastAsia="조선신명조" w:hint="eastAsia"/>
          <w:sz w:val="18"/>
          <w:szCs w:val="18"/>
        </w:rPr>
        <w:t>Data Availability</w:t>
      </w:r>
    </w:p>
    <w:p w14:paraId="0918665C" w14:textId="6C421852" w:rsidR="003D21E3" w:rsidRPr="00046D53" w:rsidRDefault="003D21E3" w:rsidP="003D21E3">
      <w:pPr>
        <w:pBdr>
          <w:top w:val="nil"/>
          <w:left w:val="nil"/>
          <w:bottom w:val="nil"/>
          <w:right w:val="nil"/>
          <w:between w:val="nil"/>
        </w:pBdr>
        <w:spacing w:before="53" w:line="252" w:lineRule="auto"/>
        <w:ind w:left="110" w:firstLine="351"/>
        <w:jc w:val="both"/>
        <w:rPr>
          <w:rFonts w:ascii="조선신명조" w:eastAsia="조선신명조"/>
          <w:sz w:val="18"/>
          <w:szCs w:val="18"/>
        </w:rPr>
      </w:pPr>
      <w:r w:rsidRPr="00046D53">
        <w:rPr>
          <w:rFonts w:ascii="조선신명조" w:eastAsia="조선신명조" w:hint="eastAsia"/>
          <w:sz w:val="18"/>
          <w:szCs w:val="18"/>
        </w:rPr>
        <w:t xml:space="preserve">The data </w:t>
      </w:r>
      <w:r w:rsidR="0063324E" w:rsidRPr="00046D53">
        <w:rPr>
          <w:rFonts w:ascii="조선신명조" w:eastAsia="조선신명조" w:hint="eastAsia"/>
          <w:sz w:val="18"/>
          <w:szCs w:val="18"/>
          <w:lang w:eastAsia="ko-KR"/>
        </w:rPr>
        <w:t>can be provided on request</w:t>
      </w:r>
      <w:r w:rsidRPr="00046D53">
        <w:rPr>
          <w:rFonts w:ascii="조선신명조" w:eastAsia="조선신명조" w:hint="eastAsia"/>
          <w:sz w:val="18"/>
          <w:szCs w:val="18"/>
        </w:rPr>
        <w:t>.</w:t>
      </w:r>
    </w:p>
    <w:p w14:paraId="081B79F8" w14:textId="77777777" w:rsidR="003D21E3" w:rsidRPr="00046D53" w:rsidRDefault="003D21E3" w:rsidP="003D21E3">
      <w:pPr>
        <w:pBdr>
          <w:top w:val="nil"/>
          <w:left w:val="nil"/>
          <w:bottom w:val="nil"/>
          <w:right w:val="nil"/>
          <w:between w:val="nil"/>
        </w:pBdr>
        <w:spacing w:before="53" w:line="252" w:lineRule="auto"/>
        <w:ind w:left="110" w:firstLine="351"/>
        <w:jc w:val="both"/>
        <w:rPr>
          <w:rFonts w:ascii="조선신명조" w:eastAsia="조선신명조"/>
          <w:color w:val="000000"/>
          <w:sz w:val="18"/>
          <w:szCs w:val="18"/>
        </w:rPr>
      </w:pPr>
    </w:p>
    <w:p w14:paraId="7D901D48" w14:textId="77777777" w:rsidR="003D21E3" w:rsidRPr="00046D53" w:rsidRDefault="003D21E3" w:rsidP="003D21E3">
      <w:pPr>
        <w:pStyle w:val="1"/>
        <w:tabs>
          <w:tab w:val="left" w:pos="454"/>
        </w:tabs>
        <w:jc w:val="both"/>
        <w:rPr>
          <w:rFonts w:ascii="조선신명조" w:eastAsia="조선신명조"/>
          <w:sz w:val="18"/>
          <w:szCs w:val="18"/>
        </w:rPr>
      </w:pPr>
      <w:r w:rsidRPr="00046D53">
        <w:rPr>
          <w:rFonts w:ascii="조선신명조" w:eastAsia="조선신명조" w:hint="eastAsia"/>
          <w:sz w:val="18"/>
          <w:szCs w:val="18"/>
        </w:rPr>
        <w:t>Declaration of Competing Interest</w:t>
      </w:r>
    </w:p>
    <w:p w14:paraId="1CC05BAE" w14:textId="77777777" w:rsidR="003D21E3" w:rsidRPr="00046D53" w:rsidRDefault="003D21E3" w:rsidP="003D21E3">
      <w:pPr>
        <w:pBdr>
          <w:top w:val="nil"/>
          <w:left w:val="nil"/>
          <w:bottom w:val="nil"/>
          <w:right w:val="nil"/>
          <w:between w:val="nil"/>
        </w:pBdr>
        <w:spacing w:before="53" w:line="252" w:lineRule="auto"/>
        <w:ind w:left="110" w:firstLine="351"/>
        <w:jc w:val="both"/>
        <w:rPr>
          <w:rFonts w:ascii="조선신명조" w:eastAsia="조선신명조"/>
          <w:color w:val="000000"/>
          <w:sz w:val="18"/>
          <w:szCs w:val="18"/>
        </w:rPr>
      </w:pPr>
      <w:r w:rsidRPr="00046D53">
        <w:rPr>
          <w:rFonts w:ascii="조선신명조" w:eastAsia="조선신명조" w:hint="eastAsia"/>
          <w:color w:val="000000"/>
          <w:sz w:val="18"/>
          <w:szCs w:val="18"/>
        </w:rPr>
        <w:t>The authors declare no conflict of interest.</w:t>
      </w:r>
    </w:p>
    <w:p w14:paraId="1A89D3E4" w14:textId="77777777" w:rsidR="003D21E3" w:rsidRPr="00046D53" w:rsidRDefault="003D21E3" w:rsidP="003D21E3">
      <w:pPr>
        <w:pBdr>
          <w:top w:val="nil"/>
          <w:left w:val="nil"/>
          <w:bottom w:val="nil"/>
          <w:right w:val="nil"/>
          <w:between w:val="nil"/>
        </w:pBdr>
        <w:spacing w:before="53" w:line="252" w:lineRule="auto"/>
        <w:ind w:left="110" w:firstLine="351"/>
        <w:jc w:val="both"/>
        <w:rPr>
          <w:rFonts w:ascii="조선신명조" w:eastAsia="조선신명조"/>
          <w:color w:val="000000"/>
          <w:sz w:val="18"/>
          <w:szCs w:val="18"/>
        </w:rPr>
      </w:pPr>
    </w:p>
    <w:p w14:paraId="349295B7" w14:textId="77777777" w:rsidR="003D21E3" w:rsidRPr="00046D53" w:rsidRDefault="003D21E3" w:rsidP="003D21E3">
      <w:pPr>
        <w:pStyle w:val="1"/>
        <w:tabs>
          <w:tab w:val="left" w:pos="454"/>
        </w:tabs>
        <w:jc w:val="both"/>
        <w:rPr>
          <w:rFonts w:ascii="조선신명조" w:eastAsia="조선신명조"/>
          <w:sz w:val="18"/>
          <w:szCs w:val="18"/>
        </w:rPr>
      </w:pPr>
      <w:proofErr w:type="spellStart"/>
      <w:r w:rsidRPr="00046D53">
        <w:rPr>
          <w:rFonts w:ascii="조선신명조" w:eastAsia="조선신명조" w:hint="eastAsia"/>
          <w:sz w:val="18"/>
          <w:szCs w:val="18"/>
        </w:rPr>
        <w:t>CRediT</w:t>
      </w:r>
      <w:proofErr w:type="spellEnd"/>
      <w:r w:rsidRPr="00046D53">
        <w:rPr>
          <w:rFonts w:ascii="조선신명조" w:eastAsia="조선신명조" w:hint="eastAsia"/>
          <w:sz w:val="18"/>
          <w:szCs w:val="18"/>
        </w:rPr>
        <w:t xml:space="preserve"> authorship contribution statement</w:t>
      </w:r>
    </w:p>
    <w:p w14:paraId="6028F9FA" w14:textId="77777777" w:rsidR="00477B35" w:rsidRPr="00046D53" w:rsidRDefault="00D8678E" w:rsidP="003D21E3">
      <w:pPr>
        <w:pBdr>
          <w:top w:val="nil"/>
          <w:left w:val="nil"/>
          <w:bottom w:val="nil"/>
          <w:right w:val="nil"/>
          <w:between w:val="nil"/>
        </w:pBdr>
        <w:spacing w:before="53" w:line="252" w:lineRule="auto"/>
        <w:ind w:left="110" w:firstLine="351"/>
        <w:jc w:val="both"/>
        <w:rPr>
          <w:rFonts w:ascii="조선신명조" w:eastAsia="조선신명조"/>
          <w:color w:val="000000"/>
          <w:sz w:val="18"/>
          <w:szCs w:val="18"/>
          <w:lang w:eastAsia="ko-KR"/>
        </w:rPr>
      </w:pPr>
      <w:proofErr w:type="spellStart"/>
      <w:r w:rsidRPr="00046D53">
        <w:rPr>
          <w:rFonts w:ascii="조선신명조" w:eastAsia="조선신명조" w:hint="eastAsia"/>
          <w:b/>
          <w:color w:val="000000"/>
          <w:sz w:val="18"/>
          <w:szCs w:val="18"/>
          <w:lang w:eastAsia="ko-KR"/>
        </w:rPr>
        <w:t>Jaeheung</w:t>
      </w:r>
      <w:proofErr w:type="spellEnd"/>
      <w:r w:rsidRPr="00046D53">
        <w:rPr>
          <w:rFonts w:ascii="조선신명조" w:eastAsia="조선신명조" w:hint="eastAsia"/>
          <w:b/>
          <w:color w:val="000000"/>
          <w:sz w:val="18"/>
          <w:szCs w:val="18"/>
          <w:lang w:eastAsia="ko-KR"/>
        </w:rPr>
        <w:t xml:space="preserve"> Park</w:t>
      </w:r>
      <w:r w:rsidR="003D21E3" w:rsidRPr="00046D53">
        <w:rPr>
          <w:rFonts w:ascii="조선신명조" w:eastAsia="조선신명조" w:hint="eastAsia"/>
          <w:b/>
          <w:color w:val="000000"/>
          <w:sz w:val="18"/>
          <w:szCs w:val="18"/>
        </w:rPr>
        <w:t>:</w:t>
      </w:r>
      <w:r w:rsidR="003D21E3" w:rsidRPr="00046D53">
        <w:rPr>
          <w:rFonts w:ascii="조선신명조" w:eastAsia="조선신명조" w:hint="eastAsia"/>
          <w:color w:val="000000"/>
          <w:sz w:val="18"/>
          <w:szCs w:val="18"/>
        </w:rPr>
        <w:t xml:space="preserve"> Conceptualization, Software, Validation, Data Curation, Writing Original Draft, Preparation. </w:t>
      </w:r>
    </w:p>
    <w:p w14:paraId="768656AF" w14:textId="4B037EEC" w:rsidR="003D21E3" w:rsidRPr="00046D53" w:rsidRDefault="008C2F96" w:rsidP="003D21E3">
      <w:pPr>
        <w:pBdr>
          <w:top w:val="nil"/>
          <w:left w:val="nil"/>
          <w:bottom w:val="nil"/>
          <w:right w:val="nil"/>
          <w:between w:val="nil"/>
        </w:pBdr>
        <w:spacing w:before="53" w:line="252" w:lineRule="auto"/>
        <w:ind w:left="110" w:firstLine="351"/>
        <w:jc w:val="both"/>
        <w:rPr>
          <w:rFonts w:ascii="조선신명조" w:eastAsia="조선신명조"/>
          <w:color w:val="000000"/>
          <w:sz w:val="18"/>
          <w:szCs w:val="18"/>
        </w:rPr>
      </w:pPr>
      <w:proofErr w:type="spellStart"/>
      <w:r w:rsidRPr="00046D53">
        <w:rPr>
          <w:rFonts w:ascii="조선신명조" w:eastAsia="조선신명조" w:hint="eastAsia"/>
          <w:b/>
          <w:color w:val="000000"/>
          <w:sz w:val="18"/>
          <w:szCs w:val="18"/>
          <w:lang w:eastAsia="ko-KR"/>
        </w:rPr>
        <w:t>Kyungwon</w:t>
      </w:r>
      <w:proofErr w:type="spellEnd"/>
      <w:r w:rsidRPr="00046D53">
        <w:rPr>
          <w:rFonts w:ascii="조선신명조" w:eastAsia="조선신명조" w:hint="eastAsia"/>
          <w:b/>
          <w:color w:val="000000"/>
          <w:sz w:val="18"/>
          <w:szCs w:val="18"/>
          <w:lang w:eastAsia="ko-KR"/>
        </w:rPr>
        <w:t xml:space="preserve"> Kim</w:t>
      </w:r>
      <w:r w:rsidR="003D21E3" w:rsidRPr="00046D53">
        <w:rPr>
          <w:rFonts w:ascii="조선신명조" w:eastAsia="조선신명조" w:hint="eastAsia"/>
          <w:b/>
          <w:color w:val="000000"/>
          <w:sz w:val="18"/>
          <w:szCs w:val="18"/>
        </w:rPr>
        <w:t>:</w:t>
      </w:r>
      <w:r w:rsidR="003D21E3" w:rsidRPr="00046D53">
        <w:rPr>
          <w:rFonts w:ascii="조선신명조" w:eastAsia="조선신명조" w:hint="eastAsia"/>
          <w:color w:val="000000"/>
          <w:sz w:val="18"/>
          <w:szCs w:val="18"/>
        </w:rPr>
        <w:t xml:space="preserve"> </w:t>
      </w:r>
      <w:r w:rsidRPr="00046D53">
        <w:rPr>
          <w:rFonts w:ascii="조선신명조" w:eastAsia="조선신명조" w:hint="eastAsia"/>
          <w:color w:val="000000"/>
          <w:sz w:val="18"/>
          <w:szCs w:val="18"/>
          <w:lang w:eastAsia="ko-KR"/>
        </w:rPr>
        <w:t xml:space="preserve">Methodology, </w:t>
      </w:r>
      <w:r w:rsidR="003D21E3" w:rsidRPr="00046D53">
        <w:rPr>
          <w:rFonts w:ascii="조선신명조" w:eastAsia="조선신명조" w:hint="eastAsia"/>
          <w:color w:val="000000"/>
          <w:sz w:val="18"/>
          <w:szCs w:val="18"/>
        </w:rPr>
        <w:t>Preparation, Software, Writing Review and Editing, Visualization</w:t>
      </w:r>
      <w:r w:rsidRPr="00046D53">
        <w:rPr>
          <w:rFonts w:ascii="조선신명조" w:eastAsia="조선신명조" w:hint="eastAsia"/>
          <w:color w:val="000000"/>
          <w:sz w:val="18"/>
          <w:szCs w:val="18"/>
          <w:lang w:eastAsia="ko-KR"/>
        </w:rPr>
        <w:t>, S</w:t>
      </w:r>
      <w:r w:rsidR="003D21E3" w:rsidRPr="00046D53">
        <w:rPr>
          <w:rFonts w:ascii="조선신명조" w:eastAsia="조선신명조" w:hint="eastAsia"/>
          <w:color w:val="000000"/>
          <w:sz w:val="18"/>
          <w:szCs w:val="18"/>
        </w:rPr>
        <w:t>upervision.</w:t>
      </w:r>
    </w:p>
    <w:p w14:paraId="7B65E2B9" w14:textId="77777777" w:rsidR="003D21E3" w:rsidRPr="009911B6" w:rsidRDefault="003D21E3" w:rsidP="003D21E3">
      <w:pPr>
        <w:pStyle w:val="1"/>
        <w:tabs>
          <w:tab w:val="left" w:pos="454"/>
        </w:tabs>
        <w:ind w:left="0" w:firstLine="0"/>
        <w:jc w:val="both"/>
        <w:rPr>
          <w:ins w:id="4" w:author="KK" w:date="2023-07-19T09:39:00Z"/>
          <w:rFonts w:ascii="조선신명조" w:eastAsia="조선신명조"/>
          <w:lang w:eastAsia="ko-KR"/>
        </w:rPr>
        <w:sectPr w:rsidR="003D21E3" w:rsidRPr="009911B6" w:rsidSect="00D95A4E">
          <w:type w:val="continuous"/>
          <w:pgSz w:w="11910" w:h="16840"/>
          <w:pgMar w:top="1580" w:right="1180" w:bottom="2040" w:left="1180" w:header="0" w:footer="1849" w:gutter="0"/>
          <w:cols w:space="720"/>
        </w:sectPr>
      </w:pPr>
    </w:p>
    <w:p w14:paraId="0EB7CEB1" w14:textId="77777777" w:rsidR="003D21E3" w:rsidRPr="00046D53" w:rsidRDefault="003D21E3" w:rsidP="003D21E3">
      <w:pPr>
        <w:pStyle w:val="1"/>
        <w:tabs>
          <w:tab w:val="left" w:pos="454"/>
        </w:tabs>
        <w:ind w:left="0" w:firstLine="0"/>
        <w:jc w:val="both"/>
        <w:rPr>
          <w:rFonts w:ascii="조선신명조" w:eastAsia="조선신명조"/>
          <w:sz w:val="18"/>
          <w:szCs w:val="18"/>
          <w:lang w:eastAsia="ko-KR"/>
        </w:rPr>
      </w:pPr>
      <w:r w:rsidRPr="00046D53">
        <w:rPr>
          <w:rFonts w:ascii="조선신명조" w:eastAsia="조선신명조" w:hint="eastAsia"/>
          <w:sz w:val="18"/>
          <w:szCs w:val="18"/>
          <w:lang w:eastAsia="ko-KR"/>
        </w:rPr>
        <w:lastRenderedPageBreak/>
        <w:t>References</w:t>
      </w:r>
    </w:p>
    <w:p w14:paraId="025BB730" w14:textId="24AF76FC" w:rsidR="00F22F32" w:rsidRPr="00046D53" w:rsidRDefault="00F22F32" w:rsidP="003D21E3">
      <w:pPr>
        <w:pStyle w:val="1"/>
        <w:tabs>
          <w:tab w:val="left" w:pos="454"/>
        </w:tabs>
        <w:ind w:left="0" w:firstLine="0"/>
        <w:jc w:val="both"/>
        <w:rPr>
          <w:rFonts w:ascii="조선신명조" w:eastAsia="조선신명조"/>
          <w:b w:val="0"/>
          <w:bCs w:val="0"/>
          <w:sz w:val="18"/>
          <w:szCs w:val="18"/>
          <w:lang w:eastAsia="ko-KR"/>
        </w:rPr>
      </w:pPr>
    </w:p>
    <w:p w14:paraId="434FEF2A" w14:textId="0B6B0E6D" w:rsidR="00661572" w:rsidRPr="00046D53" w:rsidRDefault="00F22F32">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[1] 한국은행. </w:t>
      </w:r>
      <w:r w:rsidR="00854878" w:rsidRPr="00046D53">
        <w:rPr>
          <w:rFonts w:ascii="조선신명조" w:eastAsia="조선신명조" w:hint="eastAsia"/>
          <w:i/>
          <w:iCs/>
          <w:sz w:val="18"/>
          <w:szCs w:val="18"/>
          <w:lang w:eastAsia="ko-KR"/>
        </w:rPr>
        <w:t>환율의 정의</w:t>
      </w:r>
      <w:r w:rsidRPr="00046D53">
        <w:rPr>
          <w:rFonts w:ascii="조선신명조" w:eastAsia="조선신명조" w:hint="eastAsia"/>
          <w:sz w:val="18"/>
          <w:szCs w:val="18"/>
          <w:lang w:eastAsia="ko-KR"/>
        </w:rPr>
        <w:t>. 한국은행. https://www.bok.or.kr/portal/main/contents.do?menuNo=200407</w:t>
      </w:r>
    </w:p>
    <w:p w14:paraId="5DC323C5" w14:textId="77777777" w:rsidR="00F22F32" w:rsidRPr="00046D53" w:rsidRDefault="00F22F32">
      <w:pPr>
        <w:rPr>
          <w:rFonts w:ascii="조선신명조" w:eastAsia="조선신명조"/>
          <w:sz w:val="18"/>
          <w:szCs w:val="18"/>
          <w:lang w:eastAsia="ko-KR"/>
        </w:rPr>
      </w:pPr>
    </w:p>
    <w:p w14:paraId="126B85A4" w14:textId="5323A682" w:rsidR="00F22F32" w:rsidRPr="00046D53" w:rsidRDefault="00F22F32">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[2] 김인준, &amp; 이영섭. (2019). </w:t>
      </w:r>
      <w:r w:rsidRPr="00046D53">
        <w:rPr>
          <w:rFonts w:ascii="조선신명조" w:eastAsia="조선신명조" w:hint="eastAsia"/>
          <w:i/>
          <w:iCs/>
          <w:sz w:val="18"/>
          <w:szCs w:val="18"/>
          <w:lang w:eastAsia="ko-KR"/>
        </w:rPr>
        <w:t>국제경제론</w:t>
      </w:r>
      <w:r w:rsidRPr="00046D53">
        <w:rPr>
          <w:rFonts w:ascii="조선신명조" w:eastAsia="조선신명조" w:hint="eastAsia"/>
          <w:sz w:val="18"/>
          <w:szCs w:val="18"/>
          <w:lang w:eastAsia="ko-KR"/>
        </w:rPr>
        <w:t xml:space="preserve">. </w:t>
      </w:r>
      <w:proofErr w:type="spellStart"/>
      <w:r w:rsidRPr="00046D53">
        <w:rPr>
          <w:rFonts w:ascii="조선신명조" w:eastAsia="조선신명조" w:hint="eastAsia"/>
          <w:sz w:val="18"/>
          <w:szCs w:val="18"/>
          <w:lang w:eastAsia="ko-KR"/>
        </w:rPr>
        <w:t>박영사</w:t>
      </w:r>
      <w:proofErr w:type="spellEnd"/>
      <w:r w:rsidRPr="00046D53">
        <w:rPr>
          <w:rFonts w:ascii="조선신명조" w:eastAsia="조선신명조" w:hint="eastAsia"/>
          <w:sz w:val="18"/>
          <w:szCs w:val="18"/>
          <w:lang w:eastAsia="ko-KR"/>
        </w:rPr>
        <w:t>.</w:t>
      </w:r>
    </w:p>
    <w:p w14:paraId="1DC1B8CD" w14:textId="77777777" w:rsidR="00F22F32" w:rsidRPr="00046D53" w:rsidRDefault="00F22F32">
      <w:pPr>
        <w:rPr>
          <w:rFonts w:ascii="조선신명조" w:eastAsia="조선신명조"/>
          <w:sz w:val="18"/>
          <w:szCs w:val="18"/>
          <w:lang w:eastAsia="ko-KR"/>
        </w:rPr>
      </w:pPr>
    </w:p>
    <w:p w14:paraId="17B61CD6" w14:textId="5AC113E5" w:rsidR="00F22F32" w:rsidRPr="00046D53" w:rsidRDefault="00282D9D">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[3] 한국경제. (2023, 10월 22일). [다산칼럼] 환율 예측이 늘 빗나가는 까닭. </w:t>
      </w:r>
      <w:r w:rsidRPr="00046D53">
        <w:rPr>
          <w:rFonts w:ascii="조선신명조" w:eastAsia="조선신명조" w:hint="eastAsia"/>
          <w:i/>
          <w:iCs/>
          <w:sz w:val="18"/>
          <w:szCs w:val="18"/>
          <w:lang w:eastAsia="ko-KR"/>
        </w:rPr>
        <w:t>한국경제신문</w:t>
      </w:r>
      <w:r w:rsidRPr="00046D53">
        <w:rPr>
          <w:rFonts w:ascii="조선신명조" w:eastAsia="조선신명조" w:hint="eastAsia"/>
          <w:sz w:val="18"/>
          <w:szCs w:val="18"/>
          <w:lang w:eastAsia="ko-KR"/>
        </w:rPr>
        <w:t>. https://www.hankyung.com/article/2023102265501</w:t>
      </w:r>
    </w:p>
    <w:p w14:paraId="0E7D1B21" w14:textId="77777777" w:rsidR="00282D9D" w:rsidRPr="00046D53" w:rsidRDefault="00282D9D">
      <w:pPr>
        <w:rPr>
          <w:rFonts w:ascii="조선신명조" w:eastAsia="조선신명조"/>
          <w:sz w:val="18"/>
          <w:szCs w:val="18"/>
          <w:lang w:eastAsia="ko-KR"/>
        </w:rPr>
      </w:pPr>
    </w:p>
    <w:p w14:paraId="2BF3167E" w14:textId="29ADD344" w:rsidR="00854878" w:rsidRPr="00046D53" w:rsidRDefault="00854878" w:rsidP="00854878">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[4] 한국은행. </w:t>
      </w:r>
      <w:r w:rsidRPr="00046D53">
        <w:rPr>
          <w:rFonts w:ascii="조선신명조" w:eastAsia="조선신명조" w:hint="eastAsia"/>
          <w:i/>
          <w:iCs/>
          <w:sz w:val="18"/>
          <w:szCs w:val="18"/>
          <w:lang w:eastAsia="ko-KR"/>
        </w:rPr>
        <w:t>환율의 변동요인</w:t>
      </w:r>
      <w:r w:rsidRPr="00046D53">
        <w:rPr>
          <w:rFonts w:ascii="조선신명조" w:eastAsia="조선신명조" w:hint="eastAsia"/>
          <w:sz w:val="18"/>
          <w:szCs w:val="18"/>
          <w:lang w:eastAsia="ko-KR"/>
        </w:rPr>
        <w:t>. 한국은행. https://www.bok.or.kr/portal/main/contents.do?menuNo=200407</w:t>
      </w:r>
    </w:p>
    <w:p w14:paraId="71936660" w14:textId="77777777" w:rsidR="00282D9D" w:rsidRPr="00046D53" w:rsidRDefault="00282D9D">
      <w:pPr>
        <w:rPr>
          <w:rFonts w:ascii="조선신명조" w:eastAsia="조선신명조"/>
          <w:sz w:val="18"/>
          <w:szCs w:val="18"/>
          <w:lang w:eastAsia="ko-KR"/>
        </w:rPr>
      </w:pPr>
    </w:p>
    <w:p w14:paraId="31DD2C76" w14:textId="77777777" w:rsidR="008D354C" w:rsidRPr="00046D53" w:rsidRDefault="008D354C" w:rsidP="008D354C">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[5] </w:t>
      </w:r>
      <w:proofErr w:type="spellStart"/>
      <w:r w:rsidRPr="00046D53">
        <w:rPr>
          <w:rFonts w:ascii="조선신명조" w:eastAsia="조선신명조" w:hint="eastAsia"/>
          <w:sz w:val="18"/>
          <w:szCs w:val="18"/>
          <w:lang w:eastAsia="ko-KR"/>
        </w:rPr>
        <w:t>Plakandaras</w:t>
      </w:r>
      <w:proofErr w:type="spellEnd"/>
      <w:r w:rsidRPr="00046D53">
        <w:rPr>
          <w:rFonts w:ascii="조선신명조" w:eastAsia="조선신명조" w:hint="eastAsia"/>
          <w:sz w:val="18"/>
          <w:szCs w:val="18"/>
          <w:lang w:eastAsia="ko-KR"/>
        </w:rPr>
        <w:t xml:space="preserve">, V., Papadimitriou, T., &amp; Gogas, P. (2015). Forecasting daily and monthly exchange rates with machine learning techniques. </w:t>
      </w:r>
      <w:r w:rsidRPr="00046D53">
        <w:rPr>
          <w:rFonts w:ascii="조선신명조" w:eastAsia="조선신명조" w:hint="eastAsia"/>
          <w:i/>
          <w:iCs/>
          <w:sz w:val="18"/>
          <w:szCs w:val="18"/>
          <w:lang w:eastAsia="ko-KR"/>
        </w:rPr>
        <w:t>Journal of Forecasting</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34</w:t>
      </w:r>
      <w:r w:rsidRPr="00046D53">
        <w:rPr>
          <w:rFonts w:ascii="조선신명조" w:eastAsia="조선신명조" w:hint="eastAsia"/>
          <w:sz w:val="18"/>
          <w:szCs w:val="18"/>
          <w:lang w:eastAsia="ko-KR"/>
        </w:rPr>
        <w:t xml:space="preserve">(7), 560-573. </w:t>
      </w:r>
    </w:p>
    <w:p w14:paraId="195150F8" w14:textId="77777777" w:rsidR="00282D9D" w:rsidRPr="00046D53" w:rsidRDefault="00282D9D">
      <w:pPr>
        <w:rPr>
          <w:rFonts w:ascii="조선신명조" w:eastAsia="조선신명조"/>
          <w:sz w:val="18"/>
          <w:szCs w:val="18"/>
          <w:lang w:eastAsia="ko-KR"/>
        </w:rPr>
      </w:pPr>
    </w:p>
    <w:p w14:paraId="4B18680A" w14:textId="2673CE7D" w:rsidR="008D354C" w:rsidRPr="00046D53" w:rsidRDefault="008D354C" w:rsidP="008D354C">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[6] 임현욱, 정승환, 이희수, &amp; 오경주. (2021). </w:t>
      </w:r>
      <w:proofErr w:type="spellStart"/>
      <w:r w:rsidRPr="00046D53">
        <w:rPr>
          <w:rFonts w:ascii="조선신명조" w:eastAsia="조선신명조" w:hint="eastAsia"/>
          <w:sz w:val="18"/>
          <w:szCs w:val="18"/>
          <w:lang w:eastAsia="ko-KR"/>
        </w:rPr>
        <w:t>국고채</w:t>
      </w:r>
      <w:proofErr w:type="spellEnd"/>
      <w:r w:rsidRPr="00046D53">
        <w:rPr>
          <w:rFonts w:ascii="조선신명조" w:eastAsia="조선신명조" w:hint="eastAsia"/>
          <w:sz w:val="18"/>
          <w:szCs w:val="18"/>
          <w:lang w:eastAsia="ko-KR"/>
        </w:rPr>
        <w:t xml:space="preserve">, 금리 </w:t>
      </w:r>
      <w:proofErr w:type="spellStart"/>
      <w:r w:rsidRPr="00046D53">
        <w:rPr>
          <w:rFonts w:ascii="조선신명조" w:eastAsia="조선신명조" w:hint="eastAsia"/>
          <w:sz w:val="18"/>
          <w:szCs w:val="18"/>
          <w:lang w:eastAsia="ko-KR"/>
        </w:rPr>
        <w:t>스왑</w:t>
      </w:r>
      <w:proofErr w:type="spellEnd"/>
      <w:r w:rsidRPr="00046D53">
        <w:rPr>
          <w:rFonts w:ascii="조선신명조" w:eastAsia="조선신명조" w:hint="eastAsia"/>
          <w:sz w:val="18"/>
          <w:szCs w:val="18"/>
          <w:lang w:eastAsia="ko-KR"/>
        </w:rPr>
        <w:t xml:space="preserve"> 그리고 통화 </w:t>
      </w:r>
      <w:proofErr w:type="spellStart"/>
      <w:r w:rsidRPr="00046D53">
        <w:rPr>
          <w:rFonts w:ascii="조선신명조" w:eastAsia="조선신명조" w:hint="eastAsia"/>
          <w:sz w:val="18"/>
          <w:szCs w:val="18"/>
          <w:lang w:eastAsia="ko-KR"/>
        </w:rPr>
        <w:t>스왑</w:t>
      </w:r>
      <w:proofErr w:type="spellEnd"/>
      <w:r w:rsidRPr="00046D53">
        <w:rPr>
          <w:rFonts w:ascii="조선신명조" w:eastAsia="조선신명조" w:hint="eastAsia"/>
          <w:sz w:val="18"/>
          <w:szCs w:val="18"/>
          <w:lang w:eastAsia="ko-KR"/>
        </w:rPr>
        <w:t xml:space="preserve"> 가격에 기반한 외환시장 환율예측 연구: 인공지능 활용의 실증적 증거. </w:t>
      </w:r>
      <w:r w:rsidRPr="00046D53">
        <w:rPr>
          <w:rFonts w:ascii="조선신명조" w:eastAsia="조선신명조" w:hint="eastAsia"/>
          <w:i/>
          <w:iCs/>
          <w:sz w:val="18"/>
          <w:szCs w:val="18"/>
          <w:lang w:eastAsia="ko-KR"/>
        </w:rPr>
        <w:t>지식경영연구</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22</w:t>
      </w:r>
      <w:r w:rsidRPr="00046D53">
        <w:rPr>
          <w:rFonts w:ascii="조선신명조" w:eastAsia="조선신명조" w:hint="eastAsia"/>
          <w:sz w:val="18"/>
          <w:szCs w:val="18"/>
          <w:lang w:eastAsia="ko-KR"/>
        </w:rPr>
        <w:t xml:space="preserve">(4), 71-85. </w:t>
      </w:r>
    </w:p>
    <w:p w14:paraId="3EF5238F" w14:textId="77777777" w:rsidR="008D354C" w:rsidRPr="00046D53" w:rsidRDefault="008D354C">
      <w:pPr>
        <w:rPr>
          <w:rFonts w:ascii="조선신명조" w:eastAsia="조선신명조"/>
          <w:sz w:val="18"/>
          <w:szCs w:val="18"/>
          <w:lang w:eastAsia="ko-KR"/>
        </w:rPr>
      </w:pPr>
    </w:p>
    <w:p w14:paraId="1BF53A22" w14:textId="5E5AAF0F" w:rsidR="008D354C" w:rsidRPr="00046D53" w:rsidRDefault="008D354C" w:rsidP="008D354C">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[7] Cao, W., Zhu, W., Wang, W., </w:t>
      </w:r>
      <w:proofErr w:type="spellStart"/>
      <w:r w:rsidRPr="00046D53">
        <w:rPr>
          <w:rFonts w:ascii="조선신명조" w:eastAsia="조선신명조" w:hint="eastAsia"/>
          <w:sz w:val="18"/>
          <w:szCs w:val="18"/>
          <w:lang w:eastAsia="ko-KR"/>
        </w:rPr>
        <w:t>Demazeau</w:t>
      </w:r>
      <w:proofErr w:type="spellEnd"/>
      <w:r w:rsidRPr="00046D53">
        <w:rPr>
          <w:rFonts w:ascii="조선신명조" w:eastAsia="조선신명조" w:hint="eastAsia"/>
          <w:sz w:val="18"/>
          <w:szCs w:val="18"/>
          <w:lang w:eastAsia="ko-KR"/>
        </w:rPr>
        <w:t xml:space="preserve">, Y., &amp; Zhang, C. (2020). A deep coupled LSTM approach for USD/CNY exchange rate forecasting. </w:t>
      </w:r>
      <w:r w:rsidRPr="00046D53">
        <w:rPr>
          <w:rFonts w:ascii="조선신명조" w:eastAsia="조선신명조" w:hint="eastAsia"/>
          <w:i/>
          <w:iCs/>
          <w:sz w:val="18"/>
          <w:szCs w:val="18"/>
          <w:lang w:eastAsia="ko-KR"/>
        </w:rPr>
        <w:t>IEEE Intelligent Systems</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35</w:t>
      </w:r>
      <w:r w:rsidRPr="00046D53">
        <w:rPr>
          <w:rFonts w:ascii="조선신명조" w:eastAsia="조선신명조" w:hint="eastAsia"/>
          <w:sz w:val="18"/>
          <w:szCs w:val="18"/>
          <w:lang w:eastAsia="ko-KR"/>
        </w:rPr>
        <w:t>(2), 43-53.</w:t>
      </w:r>
    </w:p>
    <w:p w14:paraId="30B27904" w14:textId="77777777" w:rsidR="008D354C" w:rsidRPr="00046D53" w:rsidRDefault="008D354C">
      <w:pPr>
        <w:rPr>
          <w:rFonts w:ascii="조선신명조" w:eastAsia="조선신명조"/>
          <w:sz w:val="18"/>
          <w:szCs w:val="18"/>
          <w:lang w:eastAsia="ko-KR"/>
        </w:rPr>
      </w:pPr>
    </w:p>
    <w:p w14:paraId="4A1FFCFB" w14:textId="4EE24717" w:rsidR="008D354C" w:rsidRPr="00046D53" w:rsidRDefault="008D354C" w:rsidP="008D354C">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[8] Qureshi, A. M. (2025). ML FORECASTING OF EXCHANGE RATES MACHINE LEARNING PREDICTION OF EXCHANGE RATES USING MACROECONOMIC INDICATORS Analysis and Use of Various ML Techniques (SVM, Random Forest). </w:t>
      </w:r>
      <w:r w:rsidRPr="00046D53">
        <w:rPr>
          <w:rFonts w:ascii="조선신명조" w:eastAsia="조선신명조" w:hint="eastAsia"/>
          <w:i/>
          <w:iCs/>
          <w:sz w:val="18"/>
          <w:szCs w:val="18"/>
          <w:lang w:eastAsia="ko-KR"/>
        </w:rPr>
        <w:t>Available at SSRN 5287273</w:t>
      </w:r>
      <w:r w:rsidRPr="00046D53">
        <w:rPr>
          <w:rFonts w:ascii="조선신명조" w:eastAsia="조선신명조" w:hint="eastAsia"/>
          <w:sz w:val="18"/>
          <w:szCs w:val="18"/>
          <w:lang w:eastAsia="ko-KR"/>
        </w:rPr>
        <w:t xml:space="preserve">. </w:t>
      </w:r>
    </w:p>
    <w:p w14:paraId="312FFD33" w14:textId="77777777" w:rsidR="008D354C" w:rsidRPr="00046D53" w:rsidRDefault="008D354C">
      <w:pPr>
        <w:rPr>
          <w:rFonts w:ascii="조선신명조" w:eastAsia="조선신명조"/>
          <w:sz w:val="18"/>
          <w:szCs w:val="18"/>
          <w:lang w:eastAsia="ko-KR"/>
        </w:rPr>
      </w:pPr>
    </w:p>
    <w:p w14:paraId="1168E2E5" w14:textId="4A7B210C" w:rsidR="008D354C" w:rsidRPr="00046D53" w:rsidRDefault="008D354C" w:rsidP="008D354C">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[9] Wang, J., Wang, X., Li, J., &amp; Wang, H. (2021). A prediction model of CNN-TLSTM for USD/CNY exchange rate prediction. </w:t>
      </w:r>
      <w:proofErr w:type="spellStart"/>
      <w:r w:rsidRPr="00046D53">
        <w:rPr>
          <w:rFonts w:ascii="조선신명조" w:eastAsia="조선신명조" w:hint="eastAsia"/>
          <w:i/>
          <w:iCs/>
          <w:sz w:val="18"/>
          <w:szCs w:val="18"/>
          <w:lang w:eastAsia="ko-KR"/>
        </w:rPr>
        <w:t>Ieee</w:t>
      </w:r>
      <w:proofErr w:type="spellEnd"/>
      <w:r w:rsidRPr="00046D53">
        <w:rPr>
          <w:rFonts w:ascii="조선신명조" w:eastAsia="조선신명조" w:hint="eastAsia"/>
          <w:i/>
          <w:iCs/>
          <w:sz w:val="18"/>
          <w:szCs w:val="18"/>
          <w:lang w:eastAsia="ko-KR"/>
        </w:rPr>
        <w:t xml:space="preserve"> Access</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9</w:t>
      </w:r>
      <w:r w:rsidRPr="00046D53">
        <w:rPr>
          <w:rFonts w:ascii="조선신명조" w:eastAsia="조선신명조" w:hint="eastAsia"/>
          <w:sz w:val="18"/>
          <w:szCs w:val="18"/>
          <w:lang w:eastAsia="ko-KR"/>
        </w:rPr>
        <w:t>, 73346-73354.</w:t>
      </w:r>
    </w:p>
    <w:p w14:paraId="6C10747D" w14:textId="77777777" w:rsidR="008D354C" w:rsidRPr="00046D53" w:rsidRDefault="008D354C">
      <w:pPr>
        <w:rPr>
          <w:rFonts w:ascii="조선신명조" w:eastAsia="조선신명조"/>
          <w:sz w:val="18"/>
          <w:szCs w:val="18"/>
          <w:lang w:eastAsia="ko-KR"/>
        </w:rPr>
      </w:pPr>
    </w:p>
    <w:p w14:paraId="666BA673" w14:textId="5ADA7579" w:rsidR="00960A79" w:rsidRPr="00046D53" w:rsidRDefault="00960A79" w:rsidP="00960A79">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[10] Mohan, S., Mullapudi, S., Sammeta, S., </w:t>
      </w:r>
      <w:proofErr w:type="spellStart"/>
      <w:r w:rsidRPr="00046D53">
        <w:rPr>
          <w:rFonts w:ascii="조선신명조" w:eastAsia="조선신명조" w:hint="eastAsia"/>
          <w:sz w:val="18"/>
          <w:szCs w:val="18"/>
          <w:lang w:eastAsia="ko-KR"/>
        </w:rPr>
        <w:t>Vijayvergia</w:t>
      </w:r>
      <w:proofErr w:type="spellEnd"/>
      <w:r w:rsidRPr="00046D53">
        <w:rPr>
          <w:rFonts w:ascii="조선신명조" w:eastAsia="조선신명조" w:hint="eastAsia"/>
          <w:sz w:val="18"/>
          <w:szCs w:val="18"/>
          <w:lang w:eastAsia="ko-KR"/>
        </w:rPr>
        <w:t xml:space="preserve">, P., &amp; </w:t>
      </w:r>
      <w:proofErr w:type="spellStart"/>
      <w:r w:rsidRPr="00046D53">
        <w:rPr>
          <w:rFonts w:ascii="조선신명조" w:eastAsia="조선신명조" w:hint="eastAsia"/>
          <w:sz w:val="18"/>
          <w:szCs w:val="18"/>
          <w:lang w:eastAsia="ko-KR"/>
        </w:rPr>
        <w:t>Anastasiu</w:t>
      </w:r>
      <w:proofErr w:type="spellEnd"/>
      <w:r w:rsidRPr="00046D53">
        <w:rPr>
          <w:rFonts w:ascii="조선신명조" w:eastAsia="조선신명조" w:hint="eastAsia"/>
          <w:sz w:val="18"/>
          <w:szCs w:val="18"/>
          <w:lang w:eastAsia="ko-KR"/>
        </w:rPr>
        <w:t>, D. C. (2019). Stock price prediction using news sentiment analysis. 2019 IEEE fifth international conference on big data computing service and applications (</w:t>
      </w:r>
      <w:proofErr w:type="spellStart"/>
      <w:r w:rsidRPr="00046D53">
        <w:rPr>
          <w:rFonts w:ascii="조선신명조" w:eastAsia="조선신명조" w:hint="eastAsia"/>
          <w:sz w:val="18"/>
          <w:szCs w:val="18"/>
          <w:lang w:eastAsia="ko-KR"/>
        </w:rPr>
        <w:t>BigDataService</w:t>
      </w:r>
      <w:proofErr w:type="spellEnd"/>
      <w:r w:rsidRPr="00046D53">
        <w:rPr>
          <w:rFonts w:ascii="조선신명조" w:eastAsia="조선신명조" w:hint="eastAsia"/>
          <w:sz w:val="18"/>
          <w:szCs w:val="18"/>
          <w:lang w:eastAsia="ko-KR"/>
        </w:rPr>
        <w:t>)</w:t>
      </w:r>
    </w:p>
    <w:p w14:paraId="2CF24C73" w14:textId="77777777" w:rsidR="00960A79" w:rsidRPr="00046D53" w:rsidRDefault="00960A79">
      <w:pPr>
        <w:rPr>
          <w:rFonts w:ascii="조선신명조" w:eastAsia="조선신명조"/>
          <w:sz w:val="18"/>
          <w:szCs w:val="18"/>
          <w:lang w:eastAsia="ko-KR"/>
        </w:rPr>
      </w:pPr>
    </w:p>
    <w:p w14:paraId="7A42291B" w14:textId="4F14A442" w:rsidR="00960A79" w:rsidRPr="00046D53" w:rsidRDefault="00960A79" w:rsidP="00960A79">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[11] Jing, N., Wu, Z., &amp; Wang, H. (2021). A hybrid model integrating deep learning with investor sentiment analysis for stock price prediction. </w:t>
      </w:r>
      <w:r w:rsidRPr="00046D53">
        <w:rPr>
          <w:rFonts w:ascii="조선신명조" w:eastAsia="조선신명조" w:hint="eastAsia"/>
          <w:i/>
          <w:iCs/>
          <w:sz w:val="18"/>
          <w:szCs w:val="18"/>
          <w:lang w:eastAsia="ko-KR"/>
        </w:rPr>
        <w:t>Expert Systems with Applications</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178</w:t>
      </w:r>
      <w:r w:rsidRPr="00046D53">
        <w:rPr>
          <w:rFonts w:ascii="조선신명조" w:eastAsia="조선신명조" w:hint="eastAsia"/>
          <w:sz w:val="18"/>
          <w:szCs w:val="18"/>
          <w:lang w:eastAsia="ko-KR"/>
        </w:rPr>
        <w:t xml:space="preserve">, 115019. </w:t>
      </w:r>
    </w:p>
    <w:p w14:paraId="245A82FE" w14:textId="77777777" w:rsidR="00960A79" w:rsidRPr="00046D53" w:rsidRDefault="00960A79">
      <w:pPr>
        <w:rPr>
          <w:rFonts w:ascii="조선신명조" w:eastAsia="조선신명조"/>
          <w:sz w:val="18"/>
          <w:szCs w:val="18"/>
          <w:lang w:eastAsia="ko-KR"/>
        </w:rPr>
      </w:pPr>
    </w:p>
    <w:p w14:paraId="035DE133" w14:textId="72343F8B" w:rsidR="00F01735" w:rsidRPr="00046D53" w:rsidRDefault="00F01735" w:rsidP="00F01735">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[12] </w:t>
      </w:r>
      <w:proofErr w:type="spellStart"/>
      <w:r w:rsidRPr="00046D53">
        <w:rPr>
          <w:rFonts w:ascii="조선신명조" w:eastAsia="조선신명조" w:hint="eastAsia"/>
          <w:sz w:val="18"/>
          <w:szCs w:val="18"/>
          <w:lang w:eastAsia="ko-KR"/>
        </w:rPr>
        <w:t>정가연</w:t>
      </w:r>
      <w:proofErr w:type="spellEnd"/>
      <w:r w:rsidRPr="00046D53">
        <w:rPr>
          <w:rFonts w:ascii="조선신명조" w:eastAsia="조선신명조" w:hint="eastAsia"/>
          <w:sz w:val="18"/>
          <w:szCs w:val="18"/>
          <w:lang w:eastAsia="ko-KR"/>
        </w:rPr>
        <w:t xml:space="preserve">, </w:t>
      </w:r>
      <w:proofErr w:type="spellStart"/>
      <w:r w:rsidRPr="00046D53">
        <w:rPr>
          <w:rFonts w:ascii="조선신명조" w:eastAsia="조선신명조" w:hint="eastAsia"/>
          <w:sz w:val="18"/>
          <w:szCs w:val="18"/>
          <w:lang w:eastAsia="ko-KR"/>
        </w:rPr>
        <w:t>이혁제</w:t>
      </w:r>
      <w:proofErr w:type="spellEnd"/>
      <w:r w:rsidRPr="00046D53">
        <w:rPr>
          <w:rFonts w:ascii="조선신명조" w:eastAsia="조선신명조" w:hint="eastAsia"/>
          <w:sz w:val="18"/>
          <w:szCs w:val="18"/>
          <w:lang w:eastAsia="ko-KR"/>
        </w:rPr>
        <w:t xml:space="preserve">, 이준영, &amp; </w:t>
      </w:r>
      <w:proofErr w:type="spellStart"/>
      <w:r w:rsidRPr="00046D53">
        <w:rPr>
          <w:rFonts w:ascii="조선신명조" w:eastAsia="조선신명조" w:hint="eastAsia"/>
          <w:sz w:val="18"/>
          <w:szCs w:val="18"/>
          <w:lang w:eastAsia="ko-KR"/>
        </w:rPr>
        <w:t>이제혁</w:t>
      </w:r>
      <w:proofErr w:type="spellEnd"/>
      <w:r w:rsidRPr="00046D53">
        <w:rPr>
          <w:rFonts w:ascii="조선신명조" w:eastAsia="조선신명조" w:hint="eastAsia"/>
          <w:sz w:val="18"/>
          <w:szCs w:val="18"/>
          <w:lang w:eastAsia="ko-KR"/>
        </w:rPr>
        <w:t xml:space="preserve">. (2024). 금융 특화 감정분석 모델과 딥러닝 시계열 예측 모델을 활용한 코스피 지수 예측. </w:t>
      </w:r>
      <w:r w:rsidRPr="00046D53">
        <w:rPr>
          <w:rFonts w:ascii="조선신명조" w:eastAsia="조선신명조" w:hint="eastAsia"/>
          <w:i/>
          <w:iCs/>
          <w:sz w:val="18"/>
          <w:szCs w:val="18"/>
          <w:lang w:eastAsia="ko-KR"/>
        </w:rPr>
        <w:t>대한산업공학회지</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50</w:t>
      </w:r>
      <w:r w:rsidRPr="00046D53">
        <w:rPr>
          <w:rFonts w:ascii="조선신명조" w:eastAsia="조선신명조" w:hint="eastAsia"/>
          <w:sz w:val="18"/>
          <w:szCs w:val="18"/>
          <w:lang w:eastAsia="ko-KR"/>
        </w:rPr>
        <w:t xml:space="preserve">(4), 240-250. </w:t>
      </w:r>
    </w:p>
    <w:p w14:paraId="6D75CA08" w14:textId="77777777" w:rsidR="00F01735" w:rsidRPr="00046D53" w:rsidRDefault="00F01735">
      <w:pPr>
        <w:rPr>
          <w:rFonts w:ascii="조선신명조" w:eastAsia="조선신명조"/>
          <w:sz w:val="18"/>
          <w:szCs w:val="18"/>
          <w:lang w:eastAsia="ko-KR"/>
        </w:rPr>
      </w:pPr>
    </w:p>
    <w:p w14:paraId="0C25B9E2" w14:textId="4A6F86B7" w:rsidR="00F01735" w:rsidRPr="00046D53" w:rsidRDefault="00F01735" w:rsidP="00F01735">
      <w:pPr>
        <w:rPr>
          <w:rFonts w:ascii="조선신명조" w:eastAsia="조선신명조"/>
          <w:sz w:val="18"/>
          <w:szCs w:val="18"/>
          <w:lang w:eastAsia="ko-KR"/>
        </w:rPr>
      </w:pPr>
      <w:r w:rsidRPr="00046D53">
        <w:rPr>
          <w:rFonts w:ascii="조선신명조" w:eastAsia="조선신명조" w:hint="eastAsia"/>
          <w:sz w:val="18"/>
          <w:szCs w:val="18"/>
          <w:lang w:eastAsia="ko-KR"/>
        </w:rPr>
        <w:t xml:space="preserve">[13] Ding, H., Shi, X., Deng, R., </w:t>
      </w:r>
      <w:proofErr w:type="spellStart"/>
      <w:r w:rsidRPr="00046D53">
        <w:rPr>
          <w:rFonts w:ascii="조선신명조" w:eastAsia="조선신명조" w:hint="eastAsia"/>
          <w:sz w:val="18"/>
          <w:szCs w:val="18"/>
          <w:lang w:eastAsia="ko-KR"/>
        </w:rPr>
        <w:t>Faroog</w:t>
      </w:r>
      <w:proofErr w:type="spellEnd"/>
      <w:r w:rsidRPr="00046D53">
        <w:rPr>
          <w:rFonts w:ascii="조선신명조" w:eastAsia="조선신명조" w:hint="eastAsia"/>
          <w:sz w:val="18"/>
          <w:szCs w:val="18"/>
          <w:lang w:eastAsia="ko-KR"/>
        </w:rPr>
        <w:t xml:space="preserve">, S., Dewi, D. A., Abdullah, S. N., &amp; Malek, B. A. (2024). </w:t>
      </w:r>
      <w:proofErr w:type="spellStart"/>
      <w:r w:rsidRPr="00046D53">
        <w:rPr>
          <w:rFonts w:ascii="조선신명조" w:eastAsia="조선신명조" w:hint="eastAsia"/>
          <w:sz w:val="18"/>
          <w:szCs w:val="18"/>
          <w:lang w:eastAsia="ko-KR"/>
        </w:rPr>
        <w:t>Eur</w:t>
      </w:r>
      <w:proofErr w:type="spellEnd"/>
      <w:r w:rsidRPr="00046D53">
        <w:rPr>
          <w:rFonts w:ascii="조선신명조" w:eastAsia="조선신명조" w:hint="eastAsia"/>
          <w:sz w:val="18"/>
          <w:szCs w:val="18"/>
          <w:lang w:eastAsia="ko-KR"/>
        </w:rPr>
        <w:t>/</w:t>
      </w:r>
      <w:proofErr w:type="spellStart"/>
      <w:r w:rsidRPr="00046D53">
        <w:rPr>
          <w:rFonts w:ascii="조선신명조" w:eastAsia="조선신명조" w:hint="eastAsia"/>
          <w:sz w:val="18"/>
          <w:szCs w:val="18"/>
          <w:lang w:eastAsia="ko-KR"/>
        </w:rPr>
        <w:t>usd</w:t>
      </w:r>
      <w:proofErr w:type="spellEnd"/>
      <w:r w:rsidRPr="00046D53">
        <w:rPr>
          <w:rFonts w:ascii="조선신명조" w:eastAsia="조선신명조" w:hint="eastAsia"/>
          <w:sz w:val="18"/>
          <w:szCs w:val="18"/>
          <w:lang w:eastAsia="ko-KR"/>
        </w:rPr>
        <w:t xml:space="preserve"> exchange rate forecasting incorporating text mining based on pre-trained language models and deep learning methods. </w:t>
      </w:r>
      <w:proofErr w:type="spellStart"/>
      <w:r w:rsidRPr="00046D53">
        <w:rPr>
          <w:rFonts w:ascii="조선신명조" w:eastAsia="조선신명조" w:hint="eastAsia"/>
          <w:i/>
          <w:iCs/>
          <w:sz w:val="18"/>
          <w:szCs w:val="18"/>
          <w:lang w:eastAsia="ko-KR"/>
        </w:rPr>
        <w:t>arXiv</w:t>
      </w:r>
      <w:proofErr w:type="spellEnd"/>
      <w:r w:rsidRPr="00046D53">
        <w:rPr>
          <w:rFonts w:ascii="조선신명조" w:eastAsia="조선신명조" w:hint="eastAsia"/>
          <w:i/>
          <w:iCs/>
          <w:sz w:val="18"/>
          <w:szCs w:val="18"/>
          <w:lang w:eastAsia="ko-KR"/>
        </w:rPr>
        <w:t xml:space="preserve"> preprint arXiv:2411.07560</w:t>
      </w:r>
      <w:r w:rsidRPr="00046D53">
        <w:rPr>
          <w:rFonts w:ascii="조선신명조" w:eastAsia="조선신명조" w:hint="eastAsia"/>
          <w:sz w:val="18"/>
          <w:szCs w:val="18"/>
          <w:lang w:eastAsia="ko-KR"/>
        </w:rPr>
        <w:t xml:space="preserve">. </w:t>
      </w:r>
    </w:p>
    <w:p w14:paraId="326EA517" w14:textId="77777777" w:rsidR="00772740" w:rsidRPr="00772740" w:rsidRDefault="00772740">
      <w:pPr>
        <w:rPr>
          <w:rFonts w:ascii="조선신명조" w:eastAsia="조선신명조"/>
          <w:sz w:val="18"/>
          <w:szCs w:val="18"/>
          <w:lang w:eastAsia="ko-KR"/>
        </w:rPr>
      </w:pPr>
    </w:p>
    <w:p w14:paraId="1E7BAB50" w14:textId="55D44B02" w:rsidR="001D5BD4" w:rsidRPr="00046D53" w:rsidRDefault="001D5BD4" w:rsidP="001D5BD4">
      <w:pPr>
        <w:rPr>
          <w:rFonts w:ascii="조선신명조" w:eastAsia="조선신명조"/>
          <w:sz w:val="18"/>
          <w:szCs w:val="18"/>
          <w:lang w:eastAsia="ko-KR"/>
        </w:rPr>
      </w:pPr>
      <w:r w:rsidRPr="00046D53">
        <w:rPr>
          <w:rFonts w:ascii="조선신명조" w:eastAsia="조선신명조" w:hint="eastAsia"/>
          <w:sz w:val="18"/>
          <w:szCs w:val="18"/>
          <w:lang w:eastAsia="ko-KR"/>
        </w:rPr>
        <w:t>[1</w:t>
      </w:r>
      <w:r w:rsidR="006D2C32">
        <w:rPr>
          <w:rFonts w:ascii="조선신명조" w:eastAsia="조선신명조" w:hint="eastAsia"/>
          <w:sz w:val="18"/>
          <w:szCs w:val="18"/>
          <w:lang w:eastAsia="ko-KR"/>
        </w:rPr>
        <w:t>4</w:t>
      </w:r>
      <w:r w:rsidRPr="00046D53">
        <w:rPr>
          <w:rFonts w:ascii="조선신명조" w:eastAsia="조선신명조" w:hint="eastAsia"/>
          <w:sz w:val="18"/>
          <w:szCs w:val="18"/>
          <w:lang w:eastAsia="ko-KR"/>
        </w:rPr>
        <w:t xml:space="preserve">] 김우석, &amp; </w:t>
      </w:r>
      <w:proofErr w:type="spellStart"/>
      <w:r w:rsidRPr="00046D53">
        <w:rPr>
          <w:rFonts w:ascii="조선신명조" w:eastAsia="조선신명조" w:hint="eastAsia"/>
          <w:sz w:val="18"/>
          <w:szCs w:val="18"/>
          <w:lang w:eastAsia="ko-KR"/>
        </w:rPr>
        <w:t>한규식</w:t>
      </w:r>
      <w:proofErr w:type="spellEnd"/>
      <w:r w:rsidRPr="00046D53">
        <w:rPr>
          <w:rFonts w:ascii="조선신명조" w:eastAsia="조선신명조" w:hint="eastAsia"/>
          <w:sz w:val="18"/>
          <w:szCs w:val="18"/>
          <w:lang w:eastAsia="ko-KR"/>
        </w:rPr>
        <w:t xml:space="preserve">. (2021). COVID-19 가 원달러환율에 미친 영향. </w:t>
      </w:r>
      <w:r w:rsidRPr="00046D53">
        <w:rPr>
          <w:rFonts w:ascii="조선신명조" w:eastAsia="조선신명조" w:hint="eastAsia"/>
          <w:i/>
          <w:iCs/>
          <w:sz w:val="18"/>
          <w:szCs w:val="18"/>
          <w:lang w:eastAsia="ko-KR"/>
        </w:rPr>
        <w:t>금융지식연구</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19</w:t>
      </w:r>
      <w:r w:rsidRPr="00046D53">
        <w:rPr>
          <w:rFonts w:ascii="조선신명조" w:eastAsia="조선신명조" w:hint="eastAsia"/>
          <w:sz w:val="18"/>
          <w:szCs w:val="18"/>
          <w:lang w:eastAsia="ko-KR"/>
        </w:rPr>
        <w:t xml:space="preserve">(1), 33-58. </w:t>
      </w:r>
    </w:p>
    <w:p w14:paraId="0967EDE3" w14:textId="77777777" w:rsidR="001D5BD4" w:rsidRPr="00046D53" w:rsidRDefault="001D5BD4" w:rsidP="001D5BD4">
      <w:pPr>
        <w:rPr>
          <w:rFonts w:ascii="조선신명조" w:eastAsia="조선신명조"/>
          <w:sz w:val="18"/>
          <w:szCs w:val="18"/>
          <w:lang w:eastAsia="ko-KR"/>
        </w:rPr>
      </w:pPr>
    </w:p>
    <w:p w14:paraId="731DDE6D" w14:textId="76E03A3E" w:rsidR="001D5BD4" w:rsidRDefault="001D5BD4" w:rsidP="001D5BD4">
      <w:pPr>
        <w:rPr>
          <w:rFonts w:ascii="조선신명조" w:eastAsia="조선신명조"/>
          <w:sz w:val="18"/>
          <w:szCs w:val="18"/>
          <w:lang w:eastAsia="ko-KR"/>
        </w:rPr>
      </w:pPr>
      <w:r w:rsidRPr="00046D53">
        <w:rPr>
          <w:rFonts w:ascii="조선신명조" w:eastAsia="조선신명조" w:hint="eastAsia"/>
          <w:sz w:val="18"/>
          <w:szCs w:val="18"/>
          <w:lang w:eastAsia="ko-KR"/>
        </w:rPr>
        <w:t>[1</w:t>
      </w:r>
      <w:r w:rsidR="006D2C32">
        <w:rPr>
          <w:rFonts w:ascii="조선신명조" w:eastAsia="조선신명조" w:hint="eastAsia"/>
          <w:sz w:val="18"/>
          <w:szCs w:val="18"/>
          <w:lang w:eastAsia="ko-KR"/>
        </w:rPr>
        <w:t>5</w:t>
      </w:r>
      <w:r w:rsidRPr="00046D53">
        <w:rPr>
          <w:rFonts w:ascii="조선신명조" w:eastAsia="조선신명조" w:hint="eastAsia"/>
          <w:sz w:val="18"/>
          <w:szCs w:val="18"/>
          <w:lang w:eastAsia="ko-KR"/>
        </w:rPr>
        <w:t xml:space="preserve">] </w:t>
      </w:r>
      <w:proofErr w:type="spellStart"/>
      <w:r w:rsidRPr="00046D53">
        <w:rPr>
          <w:rFonts w:ascii="조선신명조" w:eastAsia="조선신명조" w:hint="eastAsia"/>
          <w:sz w:val="18"/>
          <w:szCs w:val="18"/>
          <w:lang w:eastAsia="ko-KR"/>
        </w:rPr>
        <w:t>오인정</w:t>
      </w:r>
      <w:proofErr w:type="spellEnd"/>
      <w:r w:rsidRPr="00046D53">
        <w:rPr>
          <w:rFonts w:ascii="조선신명조" w:eastAsia="조선신명조" w:hint="eastAsia"/>
          <w:sz w:val="18"/>
          <w:szCs w:val="18"/>
          <w:lang w:eastAsia="ko-KR"/>
        </w:rPr>
        <w:t xml:space="preserve">, &amp; </w:t>
      </w:r>
      <w:proofErr w:type="spellStart"/>
      <w:r w:rsidRPr="00046D53">
        <w:rPr>
          <w:rFonts w:ascii="조선신명조" w:eastAsia="조선신명조" w:hint="eastAsia"/>
          <w:sz w:val="18"/>
          <w:szCs w:val="18"/>
          <w:lang w:eastAsia="ko-KR"/>
        </w:rPr>
        <w:t>김우주</w:t>
      </w:r>
      <w:proofErr w:type="spellEnd"/>
      <w:r w:rsidRPr="00046D53">
        <w:rPr>
          <w:rFonts w:ascii="조선신명조" w:eastAsia="조선신명조" w:hint="eastAsia"/>
          <w:sz w:val="18"/>
          <w:szCs w:val="18"/>
          <w:lang w:eastAsia="ko-KR"/>
        </w:rPr>
        <w:t xml:space="preserve">. (2022). SARIMA 와 ARDL 모형을 활용한 COVID-19 구간별 원/달러 환율 예측. </w:t>
      </w:r>
      <w:r w:rsidRPr="00046D53">
        <w:rPr>
          <w:rFonts w:ascii="조선신명조" w:eastAsia="조선신명조" w:hint="eastAsia"/>
          <w:i/>
          <w:iCs/>
          <w:sz w:val="18"/>
          <w:szCs w:val="18"/>
          <w:lang w:eastAsia="ko-KR"/>
        </w:rPr>
        <w:t>지능정보연구</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28</w:t>
      </w:r>
      <w:r w:rsidRPr="00046D53">
        <w:rPr>
          <w:rFonts w:ascii="조선신명조" w:eastAsia="조선신명조" w:hint="eastAsia"/>
          <w:sz w:val="18"/>
          <w:szCs w:val="18"/>
          <w:lang w:eastAsia="ko-KR"/>
        </w:rPr>
        <w:t xml:space="preserve">(4), 191-209. </w:t>
      </w:r>
    </w:p>
    <w:p w14:paraId="14381550" w14:textId="77777777" w:rsidR="006D2C32" w:rsidRDefault="006D2C32" w:rsidP="001D5BD4">
      <w:pPr>
        <w:rPr>
          <w:rFonts w:ascii="조선신명조" w:eastAsia="조선신명조"/>
          <w:sz w:val="18"/>
          <w:szCs w:val="18"/>
          <w:lang w:eastAsia="ko-KR"/>
        </w:rPr>
      </w:pPr>
    </w:p>
    <w:p w14:paraId="003EE9E6" w14:textId="44FEBF88" w:rsidR="006D2C32" w:rsidRDefault="006D2C32" w:rsidP="006D2C32">
      <w:pPr>
        <w:rPr>
          <w:rFonts w:ascii="조선신명조" w:eastAsia="조선신명조"/>
          <w:sz w:val="18"/>
          <w:szCs w:val="18"/>
          <w:lang w:eastAsia="ko-KR"/>
        </w:rPr>
      </w:pPr>
      <w:r>
        <w:rPr>
          <w:rFonts w:ascii="조선신명조" w:eastAsia="조선신명조" w:hint="eastAsia"/>
          <w:sz w:val="18"/>
          <w:szCs w:val="18"/>
          <w:lang w:eastAsia="ko-KR"/>
        </w:rPr>
        <w:t xml:space="preserve">[16] </w:t>
      </w:r>
      <w:r w:rsidR="004F0190" w:rsidRPr="004F0190">
        <w:rPr>
          <w:rFonts w:ascii="조선신명조" w:eastAsia="조선신명조"/>
          <w:sz w:val="18"/>
          <w:szCs w:val="18"/>
          <w:lang w:eastAsia="ko-KR"/>
        </w:rPr>
        <w:t>GDELT Project. The GDELT Project. https://www.gdeltproject.org</w:t>
      </w:r>
    </w:p>
    <w:p w14:paraId="089FE008" w14:textId="77777777" w:rsidR="006D2C32" w:rsidRPr="006D2C32" w:rsidRDefault="006D2C32" w:rsidP="006D2C32">
      <w:pPr>
        <w:rPr>
          <w:rFonts w:ascii="조선신명조" w:eastAsia="조선신명조"/>
          <w:sz w:val="18"/>
          <w:szCs w:val="18"/>
          <w:lang w:eastAsia="ko-KR"/>
        </w:rPr>
      </w:pPr>
    </w:p>
    <w:p w14:paraId="786248F7" w14:textId="1D32BEE9" w:rsidR="006D2C32" w:rsidRPr="00E21118" w:rsidRDefault="006D2C32" w:rsidP="006D2C32">
      <w:pPr>
        <w:rPr>
          <w:rFonts w:ascii="조선신명조" w:eastAsia="조선신명조"/>
          <w:sz w:val="18"/>
          <w:szCs w:val="18"/>
          <w:lang w:eastAsia="ko-KR"/>
        </w:rPr>
      </w:pPr>
      <w:r>
        <w:rPr>
          <w:rFonts w:ascii="조선신명조" w:eastAsia="조선신명조" w:hint="eastAsia"/>
          <w:sz w:val="18"/>
          <w:szCs w:val="18"/>
          <w:lang w:eastAsia="ko-KR"/>
        </w:rPr>
        <w:t xml:space="preserve">[17] </w:t>
      </w:r>
      <w:r w:rsidRPr="00E21118">
        <w:rPr>
          <w:rFonts w:ascii="조선신명조" w:eastAsia="조선신명조"/>
          <w:sz w:val="18"/>
          <w:szCs w:val="18"/>
          <w:lang w:eastAsia="ko-KR"/>
        </w:rPr>
        <w:t xml:space="preserve">Schroeder, C., Winterbottom, S., Sitter, R., &amp; </w:t>
      </w:r>
      <w:proofErr w:type="spellStart"/>
      <w:r w:rsidRPr="00E21118">
        <w:rPr>
          <w:rFonts w:ascii="조선신명조" w:eastAsia="조선신명조"/>
          <w:sz w:val="18"/>
          <w:szCs w:val="18"/>
          <w:lang w:eastAsia="ko-KR"/>
        </w:rPr>
        <w:t>Perdigones</w:t>
      </w:r>
      <w:proofErr w:type="spellEnd"/>
      <w:r w:rsidRPr="00E21118">
        <w:rPr>
          <w:rFonts w:ascii="조선신명조" w:eastAsia="조선신명조"/>
          <w:sz w:val="18"/>
          <w:szCs w:val="18"/>
          <w:lang w:eastAsia="ko-KR"/>
        </w:rPr>
        <w:t xml:space="preserve">, J. L. (2013). Big Data Analysis of Human Societal Events: Indications for Forecasting Currency Exchange Rates. </w:t>
      </w:r>
    </w:p>
    <w:p w14:paraId="6D962930" w14:textId="77777777" w:rsidR="006D2C32" w:rsidRDefault="006D2C32" w:rsidP="006D2C32">
      <w:pPr>
        <w:rPr>
          <w:rFonts w:ascii="조선신명조" w:eastAsia="조선신명조"/>
          <w:sz w:val="18"/>
          <w:szCs w:val="18"/>
          <w:lang w:eastAsia="ko-KR"/>
        </w:rPr>
      </w:pPr>
    </w:p>
    <w:p w14:paraId="34B6FA51" w14:textId="35A3A042" w:rsidR="006D2C32" w:rsidRPr="00E21118" w:rsidRDefault="006D2C32" w:rsidP="006D2C32">
      <w:pPr>
        <w:rPr>
          <w:rFonts w:ascii="조선신명조" w:eastAsia="조선신명조"/>
          <w:sz w:val="18"/>
          <w:szCs w:val="18"/>
          <w:lang w:eastAsia="ko-KR"/>
        </w:rPr>
      </w:pPr>
      <w:r>
        <w:rPr>
          <w:rFonts w:ascii="조선신명조" w:eastAsia="조선신명조" w:hint="eastAsia"/>
          <w:sz w:val="18"/>
          <w:szCs w:val="18"/>
          <w:lang w:eastAsia="ko-KR"/>
        </w:rPr>
        <w:t xml:space="preserve">[18]  </w:t>
      </w:r>
      <w:r w:rsidRPr="00E21118">
        <w:rPr>
          <w:rFonts w:ascii="조선신명조" w:eastAsia="조선신명조"/>
          <w:sz w:val="18"/>
          <w:szCs w:val="18"/>
          <w:lang w:eastAsia="ko-KR"/>
        </w:rPr>
        <w:t xml:space="preserve">Consoli, S., </w:t>
      </w:r>
      <w:proofErr w:type="spellStart"/>
      <w:r w:rsidRPr="00E21118">
        <w:rPr>
          <w:rFonts w:ascii="조선신명조" w:eastAsia="조선신명조"/>
          <w:sz w:val="18"/>
          <w:szCs w:val="18"/>
          <w:lang w:eastAsia="ko-KR"/>
        </w:rPr>
        <w:t>Tiozzo</w:t>
      </w:r>
      <w:proofErr w:type="spellEnd"/>
      <w:r w:rsidRPr="00E21118">
        <w:rPr>
          <w:rFonts w:ascii="조선신명조" w:eastAsia="조선신명조"/>
          <w:sz w:val="18"/>
          <w:szCs w:val="18"/>
          <w:lang w:eastAsia="ko-KR"/>
        </w:rPr>
        <w:t xml:space="preserve"> Pezzoli, L., &amp; Tosetti, E. (2020). Information extraction from the GDELT database to </w:t>
      </w:r>
      <w:proofErr w:type="spellStart"/>
      <w:r w:rsidRPr="00E21118">
        <w:rPr>
          <w:rFonts w:ascii="조선신명조" w:eastAsia="조선신명조"/>
          <w:sz w:val="18"/>
          <w:szCs w:val="18"/>
          <w:lang w:eastAsia="ko-KR"/>
        </w:rPr>
        <w:t>analyse</w:t>
      </w:r>
      <w:proofErr w:type="spellEnd"/>
      <w:r w:rsidRPr="00E21118">
        <w:rPr>
          <w:rFonts w:ascii="조선신명조" w:eastAsia="조선신명조"/>
          <w:sz w:val="18"/>
          <w:szCs w:val="18"/>
          <w:lang w:eastAsia="ko-KR"/>
        </w:rPr>
        <w:t xml:space="preserve"> EU sovereign bond markets. Workshop on Mining Data for Financial Applications, </w:t>
      </w:r>
    </w:p>
    <w:p w14:paraId="6AADD435" w14:textId="77777777" w:rsidR="006D2C32" w:rsidRDefault="006D2C32" w:rsidP="006D2C32">
      <w:pPr>
        <w:rPr>
          <w:rFonts w:ascii="조선신명조" w:eastAsia="조선신명조"/>
          <w:sz w:val="18"/>
          <w:szCs w:val="18"/>
          <w:lang w:eastAsia="ko-KR"/>
        </w:rPr>
      </w:pPr>
    </w:p>
    <w:p w14:paraId="29B2ECD7" w14:textId="1A6F0B1F" w:rsidR="006D2C32" w:rsidRPr="00E21118" w:rsidRDefault="006D2C32" w:rsidP="006D2C32">
      <w:pPr>
        <w:rPr>
          <w:rFonts w:ascii="조선신명조" w:eastAsia="조선신명조"/>
          <w:sz w:val="18"/>
          <w:szCs w:val="18"/>
          <w:lang w:eastAsia="ko-KR"/>
        </w:rPr>
      </w:pPr>
      <w:r>
        <w:rPr>
          <w:rFonts w:ascii="조선신명조" w:eastAsia="조선신명조" w:hint="eastAsia"/>
          <w:sz w:val="18"/>
          <w:szCs w:val="18"/>
          <w:lang w:eastAsia="ko-KR"/>
        </w:rPr>
        <w:t xml:space="preserve">[19] </w:t>
      </w:r>
      <w:proofErr w:type="spellStart"/>
      <w:r w:rsidRPr="00E21118">
        <w:rPr>
          <w:rFonts w:ascii="조선신명조" w:eastAsia="조선신명조"/>
          <w:sz w:val="18"/>
          <w:szCs w:val="18"/>
          <w:lang w:eastAsia="ko-KR"/>
        </w:rPr>
        <w:t>Blanqu</w:t>
      </w:r>
      <w:r w:rsidRPr="00E21118">
        <w:rPr>
          <w:rFonts w:ascii="조선신명조" w:eastAsia="조선신명조"/>
          <w:sz w:val="18"/>
          <w:szCs w:val="18"/>
          <w:lang w:eastAsia="ko-KR"/>
        </w:rPr>
        <w:t>é</w:t>
      </w:r>
      <w:proofErr w:type="spellEnd"/>
      <w:r w:rsidRPr="00E21118">
        <w:rPr>
          <w:rFonts w:ascii="조선신명조" w:eastAsia="조선신명조"/>
          <w:sz w:val="18"/>
          <w:szCs w:val="18"/>
          <w:lang w:eastAsia="ko-KR"/>
        </w:rPr>
        <w:t xml:space="preserve">, P., Ben Slimane, M., </w:t>
      </w:r>
      <w:proofErr w:type="spellStart"/>
      <w:r w:rsidRPr="00E21118">
        <w:rPr>
          <w:rFonts w:ascii="조선신명조" w:eastAsia="조선신명조"/>
          <w:sz w:val="18"/>
          <w:szCs w:val="18"/>
          <w:lang w:eastAsia="ko-KR"/>
        </w:rPr>
        <w:t>Cherief</w:t>
      </w:r>
      <w:proofErr w:type="spellEnd"/>
      <w:r w:rsidRPr="00E21118">
        <w:rPr>
          <w:rFonts w:ascii="조선신명조" w:eastAsia="조선신명조"/>
          <w:sz w:val="18"/>
          <w:szCs w:val="18"/>
          <w:lang w:eastAsia="ko-KR"/>
        </w:rPr>
        <w:t xml:space="preserve">, A., Le </w:t>
      </w:r>
      <w:proofErr w:type="spellStart"/>
      <w:r w:rsidRPr="00E21118">
        <w:rPr>
          <w:rFonts w:ascii="조선신명조" w:eastAsia="조선신명조"/>
          <w:sz w:val="18"/>
          <w:szCs w:val="18"/>
          <w:lang w:eastAsia="ko-KR"/>
        </w:rPr>
        <w:t>Guenedal</w:t>
      </w:r>
      <w:proofErr w:type="spellEnd"/>
      <w:r w:rsidRPr="00E21118">
        <w:rPr>
          <w:rFonts w:ascii="조선신명조" w:eastAsia="조선신명조"/>
          <w:sz w:val="18"/>
          <w:szCs w:val="18"/>
          <w:lang w:eastAsia="ko-KR"/>
        </w:rPr>
        <w:t xml:space="preserve">, T., Sekine, T., &amp; </w:t>
      </w:r>
      <w:proofErr w:type="spellStart"/>
      <w:r w:rsidRPr="00E21118">
        <w:rPr>
          <w:rFonts w:ascii="조선신명조" w:eastAsia="조선신명조"/>
          <w:sz w:val="18"/>
          <w:szCs w:val="18"/>
          <w:lang w:eastAsia="ko-KR"/>
        </w:rPr>
        <w:t>Stagnol</w:t>
      </w:r>
      <w:proofErr w:type="spellEnd"/>
      <w:r w:rsidRPr="00E21118">
        <w:rPr>
          <w:rFonts w:ascii="조선신명조" w:eastAsia="조선신명조"/>
          <w:sz w:val="18"/>
          <w:szCs w:val="18"/>
          <w:lang w:eastAsia="ko-KR"/>
        </w:rPr>
        <w:t xml:space="preserve">, L. (2022). Monitoring Narratives: an Application to the Equity Market. </w:t>
      </w:r>
      <w:r w:rsidRPr="00E21118">
        <w:rPr>
          <w:rFonts w:ascii="조선신명조" w:eastAsia="조선신명조"/>
          <w:i/>
          <w:iCs/>
          <w:sz w:val="18"/>
          <w:szCs w:val="18"/>
          <w:lang w:eastAsia="ko-KR"/>
        </w:rPr>
        <w:t xml:space="preserve">Amina and Le </w:t>
      </w:r>
      <w:proofErr w:type="spellStart"/>
      <w:r w:rsidRPr="00E21118">
        <w:rPr>
          <w:rFonts w:ascii="조선신명조" w:eastAsia="조선신명조"/>
          <w:i/>
          <w:iCs/>
          <w:sz w:val="18"/>
          <w:szCs w:val="18"/>
          <w:lang w:eastAsia="ko-KR"/>
        </w:rPr>
        <w:t>Guenedal</w:t>
      </w:r>
      <w:proofErr w:type="spellEnd"/>
      <w:r w:rsidRPr="00E21118">
        <w:rPr>
          <w:rFonts w:ascii="조선신명조" w:eastAsia="조선신명조"/>
          <w:i/>
          <w:iCs/>
          <w:sz w:val="18"/>
          <w:szCs w:val="18"/>
          <w:lang w:eastAsia="ko-KR"/>
        </w:rPr>
        <w:t>, Th</w:t>
      </w:r>
      <w:r w:rsidRPr="00E21118">
        <w:rPr>
          <w:rFonts w:ascii="조선신명조" w:eastAsia="조선신명조"/>
          <w:i/>
          <w:iCs/>
          <w:sz w:val="18"/>
          <w:szCs w:val="18"/>
          <w:lang w:eastAsia="ko-KR"/>
        </w:rPr>
        <w:t>é</w:t>
      </w:r>
      <w:r w:rsidRPr="00E21118">
        <w:rPr>
          <w:rFonts w:ascii="조선신명조" w:eastAsia="조선신명조"/>
          <w:i/>
          <w:iCs/>
          <w:sz w:val="18"/>
          <w:szCs w:val="18"/>
          <w:lang w:eastAsia="ko-KR"/>
        </w:rPr>
        <w:t xml:space="preserve">o and Sekine, Takaya and </w:t>
      </w:r>
      <w:proofErr w:type="spellStart"/>
      <w:r w:rsidRPr="00E21118">
        <w:rPr>
          <w:rFonts w:ascii="조선신명조" w:eastAsia="조선신명조"/>
          <w:i/>
          <w:iCs/>
          <w:sz w:val="18"/>
          <w:szCs w:val="18"/>
          <w:lang w:eastAsia="ko-KR"/>
        </w:rPr>
        <w:lastRenderedPageBreak/>
        <w:t>Stagnol</w:t>
      </w:r>
      <w:proofErr w:type="spellEnd"/>
      <w:r w:rsidRPr="00E21118">
        <w:rPr>
          <w:rFonts w:ascii="조선신명조" w:eastAsia="조선신명조"/>
          <w:i/>
          <w:iCs/>
          <w:sz w:val="18"/>
          <w:szCs w:val="18"/>
          <w:lang w:eastAsia="ko-KR"/>
        </w:rPr>
        <w:t>, Lauren, Monitoring Narratives: An Application to the Equity Market (April 7, 2022)</w:t>
      </w:r>
      <w:r w:rsidRPr="00E21118">
        <w:rPr>
          <w:rFonts w:ascii="조선신명조" w:eastAsia="조선신명조"/>
          <w:sz w:val="18"/>
          <w:szCs w:val="18"/>
          <w:lang w:eastAsia="ko-KR"/>
        </w:rPr>
        <w:t xml:space="preserve">. </w:t>
      </w:r>
    </w:p>
    <w:p w14:paraId="23F4C539" w14:textId="77777777" w:rsidR="006D2C32" w:rsidRPr="006D2C32" w:rsidRDefault="006D2C32" w:rsidP="001D5BD4">
      <w:pPr>
        <w:rPr>
          <w:rFonts w:ascii="조선신명조" w:eastAsia="조선신명조"/>
          <w:sz w:val="18"/>
          <w:szCs w:val="18"/>
          <w:lang w:eastAsia="ko-KR"/>
        </w:rPr>
      </w:pPr>
    </w:p>
    <w:p w14:paraId="03AF4335" w14:textId="77777777" w:rsidR="00F01735" w:rsidRPr="00046D53" w:rsidRDefault="00F01735">
      <w:pPr>
        <w:rPr>
          <w:rFonts w:ascii="조선신명조" w:eastAsia="조선신명조"/>
          <w:sz w:val="18"/>
          <w:szCs w:val="18"/>
          <w:lang w:eastAsia="ko-KR"/>
        </w:rPr>
      </w:pPr>
    </w:p>
    <w:p w14:paraId="2D739793" w14:textId="66DDE134" w:rsidR="002A13D7" w:rsidRPr="00046D53" w:rsidRDefault="001D5BD4" w:rsidP="002A13D7">
      <w:pPr>
        <w:rPr>
          <w:rFonts w:ascii="조선신명조" w:eastAsia="조선신명조"/>
          <w:sz w:val="18"/>
          <w:szCs w:val="18"/>
          <w:lang w:eastAsia="ko-KR"/>
        </w:rPr>
      </w:pPr>
      <w:r w:rsidRPr="00046D53">
        <w:rPr>
          <w:rFonts w:ascii="조선신명조" w:eastAsia="조선신명조" w:hint="eastAsia"/>
          <w:sz w:val="18"/>
          <w:szCs w:val="18"/>
          <w:lang w:eastAsia="ko-KR"/>
        </w:rPr>
        <w:t>[</w:t>
      </w:r>
      <w:r w:rsidR="00772740">
        <w:rPr>
          <w:rFonts w:ascii="조선신명조" w:eastAsia="조선신명조" w:hint="eastAsia"/>
          <w:sz w:val="18"/>
          <w:szCs w:val="18"/>
          <w:lang w:eastAsia="ko-KR"/>
        </w:rPr>
        <w:t>20</w:t>
      </w:r>
      <w:r w:rsidRPr="00046D53">
        <w:rPr>
          <w:rFonts w:ascii="조선신명조" w:eastAsia="조선신명조" w:hint="eastAsia"/>
          <w:sz w:val="18"/>
          <w:szCs w:val="18"/>
          <w:lang w:eastAsia="ko-KR"/>
        </w:rPr>
        <w:t>]</w:t>
      </w:r>
      <w:r w:rsidR="002A13D7" w:rsidRPr="00046D53">
        <w:rPr>
          <w:rFonts w:ascii="조선신명조" w:eastAsia="조선신명조" w:hint="eastAsia"/>
          <w:sz w:val="18"/>
          <w:szCs w:val="18"/>
          <w:lang w:eastAsia="ko-KR"/>
        </w:rPr>
        <w:t xml:space="preserve"> Gupta, S., Ranjan, R., &amp; Singh, S. N. (2024). Comprehensive study on sentiment analysis: From rule-based to modern </w:t>
      </w:r>
      <w:proofErr w:type="spellStart"/>
      <w:r w:rsidR="002A13D7" w:rsidRPr="00046D53">
        <w:rPr>
          <w:rFonts w:ascii="조선신명조" w:eastAsia="조선신명조" w:hint="eastAsia"/>
          <w:sz w:val="18"/>
          <w:szCs w:val="18"/>
          <w:lang w:eastAsia="ko-KR"/>
        </w:rPr>
        <w:t>llm</w:t>
      </w:r>
      <w:proofErr w:type="spellEnd"/>
      <w:r w:rsidR="002A13D7" w:rsidRPr="00046D53">
        <w:rPr>
          <w:rFonts w:ascii="조선신명조" w:eastAsia="조선신명조" w:hint="eastAsia"/>
          <w:sz w:val="18"/>
          <w:szCs w:val="18"/>
          <w:lang w:eastAsia="ko-KR"/>
        </w:rPr>
        <w:t xml:space="preserve"> based system. </w:t>
      </w:r>
      <w:proofErr w:type="spellStart"/>
      <w:r w:rsidR="002A13D7" w:rsidRPr="00046D53">
        <w:rPr>
          <w:rFonts w:ascii="조선신명조" w:eastAsia="조선신명조" w:hint="eastAsia"/>
          <w:i/>
          <w:iCs/>
          <w:sz w:val="18"/>
          <w:szCs w:val="18"/>
          <w:lang w:eastAsia="ko-KR"/>
        </w:rPr>
        <w:t>arXiv</w:t>
      </w:r>
      <w:proofErr w:type="spellEnd"/>
      <w:r w:rsidR="002A13D7" w:rsidRPr="00046D53">
        <w:rPr>
          <w:rFonts w:ascii="조선신명조" w:eastAsia="조선신명조" w:hint="eastAsia"/>
          <w:i/>
          <w:iCs/>
          <w:sz w:val="18"/>
          <w:szCs w:val="18"/>
          <w:lang w:eastAsia="ko-KR"/>
        </w:rPr>
        <w:t xml:space="preserve"> preprint arXiv:2409.09989</w:t>
      </w:r>
      <w:r w:rsidR="002A13D7" w:rsidRPr="00046D53">
        <w:rPr>
          <w:rFonts w:ascii="조선신명조" w:eastAsia="조선신명조" w:hint="eastAsia"/>
          <w:sz w:val="18"/>
          <w:szCs w:val="18"/>
          <w:lang w:eastAsia="ko-KR"/>
        </w:rPr>
        <w:t xml:space="preserve">. </w:t>
      </w:r>
    </w:p>
    <w:p w14:paraId="650E8CF3" w14:textId="4C02BA68" w:rsidR="00960A79" w:rsidRPr="00046D53" w:rsidRDefault="00960A79">
      <w:pPr>
        <w:rPr>
          <w:rFonts w:ascii="조선신명조" w:eastAsia="조선신명조"/>
          <w:sz w:val="18"/>
          <w:szCs w:val="18"/>
          <w:lang w:eastAsia="ko-KR"/>
        </w:rPr>
      </w:pPr>
    </w:p>
    <w:p w14:paraId="47E6BB28" w14:textId="4154413B" w:rsidR="00424235" w:rsidRPr="00046D53" w:rsidRDefault="00424235" w:rsidP="00424235">
      <w:pPr>
        <w:rPr>
          <w:rFonts w:ascii="조선신명조" w:eastAsia="조선신명조"/>
          <w:sz w:val="18"/>
          <w:szCs w:val="18"/>
          <w:lang w:eastAsia="ko-KR"/>
        </w:rPr>
      </w:pPr>
      <w:r w:rsidRPr="00046D53">
        <w:rPr>
          <w:rFonts w:ascii="조선신명조" w:eastAsia="조선신명조" w:hint="eastAsia"/>
          <w:sz w:val="18"/>
          <w:szCs w:val="18"/>
          <w:lang w:eastAsia="ko-KR"/>
        </w:rPr>
        <w:t>[</w:t>
      </w:r>
      <w:r w:rsidR="00772740">
        <w:rPr>
          <w:rFonts w:ascii="조선신명조" w:eastAsia="조선신명조" w:hint="eastAsia"/>
          <w:sz w:val="18"/>
          <w:szCs w:val="18"/>
          <w:lang w:eastAsia="ko-KR"/>
        </w:rPr>
        <w:t>21</w:t>
      </w:r>
      <w:r w:rsidRPr="00046D53">
        <w:rPr>
          <w:rFonts w:ascii="조선신명조" w:eastAsia="조선신명조" w:hint="eastAsia"/>
          <w:sz w:val="18"/>
          <w:szCs w:val="18"/>
          <w:lang w:eastAsia="ko-KR"/>
        </w:rPr>
        <w:t xml:space="preserve">] Cambria, E., Poria, S., </w:t>
      </w:r>
      <w:proofErr w:type="spellStart"/>
      <w:r w:rsidRPr="00046D53">
        <w:rPr>
          <w:rFonts w:ascii="조선신명조" w:eastAsia="조선신명조" w:hint="eastAsia"/>
          <w:sz w:val="18"/>
          <w:szCs w:val="18"/>
          <w:lang w:eastAsia="ko-KR"/>
        </w:rPr>
        <w:t>Gelbukh</w:t>
      </w:r>
      <w:proofErr w:type="spellEnd"/>
      <w:r w:rsidRPr="00046D53">
        <w:rPr>
          <w:rFonts w:ascii="조선신명조" w:eastAsia="조선신명조" w:hint="eastAsia"/>
          <w:sz w:val="18"/>
          <w:szCs w:val="18"/>
          <w:lang w:eastAsia="ko-KR"/>
        </w:rPr>
        <w:t xml:space="preserve">, A., &amp; Thelwall, M. (2018). Sentiment analysis is a big suitcase. </w:t>
      </w:r>
      <w:r w:rsidRPr="00046D53">
        <w:rPr>
          <w:rFonts w:ascii="조선신명조" w:eastAsia="조선신명조" w:hint="eastAsia"/>
          <w:i/>
          <w:iCs/>
          <w:sz w:val="18"/>
          <w:szCs w:val="18"/>
          <w:lang w:eastAsia="ko-KR"/>
        </w:rPr>
        <w:t>IEEE Intelligent Systems</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32</w:t>
      </w:r>
      <w:r w:rsidRPr="00046D53">
        <w:rPr>
          <w:rFonts w:ascii="조선신명조" w:eastAsia="조선신명조" w:hint="eastAsia"/>
          <w:sz w:val="18"/>
          <w:szCs w:val="18"/>
          <w:lang w:eastAsia="ko-KR"/>
        </w:rPr>
        <w:t xml:space="preserve">(6), 74-80. </w:t>
      </w:r>
    </w:p>
    <w:p w14:paraId="579918B1" w14:textId="77777777" w:rsidR="002A13D7" w:rsidRPr="00046D53" w:rsidRDefault="002A13D7">
      <w:pPr>
        <w:rPr>
          <w:rFonts w:ascii="조선신명조" w:eastAsia="조선신명조"/>
          <w:sz w:val="18"/>
          <w:szCs w:val="18"/>
          <w:lang w:eastAsia="ko-KR"/>
        </w:rPr>
      </w:pPr>
    </w:p>
    <w:p w14:paraId="4A3F43FF" w14:textId="461FAE1F" w:rsidR="00424235" w:rsidRPr="00046D53" w:rsidRDefault="00424235" w:rsidP="00424235">
      <w:pPr>
        <w:rPr>
          <w:rFonts w:ascii="조선신명조" w:eastAsia="조선신명조"/>
          <w:sz w:val="18"/>
          <w:szCs w:val="18"/>
          <w:lang w:eastAsia="ko-KR"/>
        </w:rPr>
      </w:pPr>
      <w:r w:rsidRPr="00046D53">
        <w:rPr>
          <w:rFonts w:ascii="조선신명조" w:eastAsia="조선신명조" w:hint="eastAsia"/>
          <w:sz w:val="18"/>
          <w:szCs w:val="18"/>
          <w:lang w:eastAsia="ko-KR"/>
        </w:rPr>
        <w:t>[</w:t>
      </w:r>
      <w:r w:rsidR="00772740">
        <w:rPr>
          <w:rFonts w:ascii="조선신명조" w:eastAsia="조선신명조" w:hint="eastAsia"/>
          <w:sz w:val="18"/>
          <w:szCs w:val="18"/>
          <w:lang w:eastAsia="ko-KR"/>
        </w:rPr>
        <w:t>22</w:t>
      </w:r>
      <w:r w:rsidRPr="00046D53">
        <w:rPr>
          <w:rFonts w:ascii="조선신명조" w:eastAsia="조선신명조" w:hint="eastAsia"/>
          <w:sz w:val="18"/>
          <w:szCs w:val="18"/>
          <w:lang w:eastAsia="ko-KR"/>
        </w:rPr>
        <w:t xml:space="preserve">] Araci, D. (2019). </w:t>
      </w:r>
      <w:proofErr w:type="spellStart"/>
      <w:r w:rsidRPr="00046D53">
        <w:rPr>
          <w:rFonts w:ascii="조선신명조" w:eastAsia="조선신명조" w:hint="eastAsia"/>
          <w:sz w:val="18"/>
          <w:szCs w:val="18"/>
          <w:lang w:eastAsia="ko-KR"/>
        </w:rPr>
        <w:t>Finbert</w:t>
      </w:r>
      <w:proofErr w:type="spellEnd"/>
      <w:r w:rsidRPr="00046D53">
        <w:rPr>
          <w:rFonts w:ascii="조선신명조" w:eastAsia="조선신명조" w:hint="eastAsia"/>
          <w:sz w:val="18"/>
          <w:szCs w:val="18"/>
          <w:lang w:eastAsia="ko-KR"/>
        </w:rPr>
        <w:t xml:space="preserve">: Financial sentiment analysis with pre-trained language models. </w:t>
      </w:r>
      <w:proofErr w:type="spellStart"/>
      <w:r w:rsidRPr="00046D53">
        <w:rPr>
          <w:rFonts w:ascii="조선신명조" w:eastAsia="조선신명조" w:hint="eastAsia"/>
          <w:i/>
          <w:iCs/>
          <w:sz w:val="18"/>
          <w:szCs w:val="18"/>
          <w:lang w:eastAsia="ko-KR"/>
        </w:rPr>
        <w:t>arXiv</w:t>
      </w:r>
      <w:proofErr w:type="spellEnd"/>
      <w:r w:rsidRPr="00046D53">
        <w:rPr>
          <w:rFonts w:ascii="조선신명조" w:eastAsia="조선신명조" w:hint="eastAsia"/>
          <w:i/>
          <w:iCs/>
          <w:sz w:val="18"/>
          <w:szCs w:val="18"/>
          <w:lang w:eastAsia="ko-KR"/>
        </w:rPr>
        <w:t xml:space="preserve"> preprint arXiv:1908.10063</w:t>
      </w:r>
      <w:r w:rsidRPr="00046D53">
        <w:rPr>
          <w:rFonts w:ascii="조선신명조" w:eastAsia="조선신명조" w:hint="eastAsia"/>
          <w:sz w:val="18"/>
          <w:szCs w:val="18"/>
          <w:lang w:eastAsia="ko-KR"/>
        </w:rPr>
        <w:t xml:space="preserve">. </w:t>
      </w:r>
    </w:p>
    <w:p w14:paraId="08EA7377" w14:textId="78205F61" w:rsidR="002A13D7" w:rsidRPr="00046D53" w:rsidRDefault="002A13D7">
      <w:pPr>
        <w:rPr>
          <w:rFonts w:ascii="조선신명조" w:eastAsia="조선신명조"/>
          <w:sz w:val="18"/>
          <w:szCs w:val="18"/>
          <w:lang w:eastAsia="ko-KR"/>
        </w:rPr>
      </w:pPr>
    </w:p>
    <w:p w14:paraId="51CBC3BB" w14:textId="039F59EC" w:rsidR="00424235" w:rsidRPr="00046D53" w:rsidRDefault="00424235" w:rsidP="00424235">
      <w:pPr>
        <w:rPr>
          <w:rFonts w:ascii="조선신명조" w:eastAsia="조선신명조"/>
          <w:sz w:val="18"/>
          <w:szCs w:val="18"/>
          <w:lang w:eastAsia="ko-KR"/>
        </w:rPr>
      </w:pPr>
      <w:r w:rsidRPr="00046D53">
        <w:rPr>
          <w:rFonts w:ascii="조선신명조" w:eastAsia="조선신명조" w:hint="eastAsia"/>
          <w:sz w:val="18"/>
          <w:szCs w:val="18"/>
          <w:lang w:eastAsia="ko-KR"/>
        </w:rPr>
        <w:t>[</w:t>
      </w:r>
      <w:r w:rsidR="00772740">
        <w:rPr>
          <w:rFonts w:ascii="조선신명조" w:eastAsia="조선신명조" w:hint="eastAsia"/>
          <w:sz w:val="18"/>
          <w:szCs w:val="18"/>
          <w:lang w:eastAsia="ko-KR"/>
        </w:rPr>
        <w:t>23</w:t>
      </w:r>
      <w:r w:rsidRPr="00046D53">
        <w:rPr>
          <w:rFonts w:ascii="조선신명조" w:eastAsia="조선신명조" w:hint="eastAsia"/>
          <w:sz w:val="18"/>
          <w:szCs w:val="18"/>
          <w:lang w:eastAsia="ko-KR"/>
        </w:rPr>
        <w:t xml:space="preserve">] </w:t>
      </w:r>
      <w:proofErr w:type="spellStart"/>
      <w:r w:rsidRPr="00046D53">
        <w:rPr>
          <w:rFonts w:ascii="조선신명조" w:eastAsia="조선신명조" w:hint="eastAsia"/>
          <w:sz w:val="18"/>
          <w:szCs w:val="18"/>
          <w:lang w:eastAsia="ko-KR"/>
        </w:rPr>
        <w:t>Nasiopoulos</w:t>
      </w:r>
      <w:proofErr w:type="spellEnd"/>
      <w:r w:rsidRPr="00046D53">
        <w:rPr>
          <w:rFonts w:ascii="조선신명조" w:eastAsia="조선신명조" w:hint="eastAsia"/>
          <w:sz w:val="18"/>
          <w:szCs w:val="18"/>
          <w:lang w:eastAsia="ko-KR"/>
        </w:rPr>
        <w:t xml:space="preserve">, D. K., Roumeliotis, K. I., Sakas, D. P., </w:t>
      </w:r>
      <w:proofErr w:type="spellStart"/>
      <w:r w:rsidRPr="00046D53">
        <w:rPr>
          <w:rFonts w:ascii="조선신명조" w:eastAsia="조선신명조" w:hint="eastAsia"/>
          <w:sz w:val="18"/>
          <w:szCs w:val="18"/>
          <w:lang w:eastAsia="ko-KR"/>
        </w:rPr>
        <w:t>Toudas</w:t>
      </w:r>
      <w:proofErr w:type="spellEnd"/>
      <w:r w:rsidRPr="00046D53">
        <w:rPr>
          <w:rFonts w:ascii="조선신명조" w:eastAsia="조선신명조" w:hint="eastAsia"/>
          <w:sz w:val="18"/>
          <w:szCs w:val="18"/>
          <w:lang w:eastAsia="ko-KR"/>
        </w:rPr>
        <w:t xml:space="preserve">, K., &amp; </w:t>
      </w:r>
      <w:proofErr w:type="spellStart"/>
      <w:r w:rsidRPr="00046D53">
        <w:rPr>
          <w:rFonts w:ascii="조선신명조" w:eastAsia="조선신명조" w:hint="eastAsia"/>
          <w:sz w:val="18"/>
          <w:szCs w:val="18"/>
          <w:lang w:eastAsia="ko-KR"/>
        </w:rPr>
        <w:t>Reklitis</w:t>
      </w:r>
      <w:proofErr w:type="spellEnd"/>
      <w:r w:rsidRPr="00046D53">
        <w:rPr>
          <w:rFonts w:ascii="조선신명조" w:eastAsia="조선신명조" w:hint="eastAsia"/>
          <w:sz w:val="18"/>
          <w:szCs w:val="18"/>
          <w:lang w:eastAsia="ko-KR"/>
        </w:rPr>
        <w:t xml:space="preserve">, P. (2025). Financial Sentiment Analysis and Classification: A Comparative Study of Fine-Tuned Deep Learning Models. </w:t>
      </w:r>
      <w:r w:rsidRPr="00046D53">
        <w:rPr>
          <w:rFonts w:ascii="조선신명조" w:eastAsia="조선신명조" w:hint="eastAsia"/>
          <w:i/>
          <w:iCs/>
          <w:sz w:val="18"/>
          <w:szCs w:val="18"/>
          <w:lang w:eastAsia="ko-KR"/>
        </w:rPr>
        <w:t>International Journal of Financial Studies</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13</w:t>
      </w:r>
      <w:r w:rsidRPr="00046D53">
        <w:rPr>
          <w:rFonts w:ascii="조선신명조" w:eastAsia="조선신명조" w:hint="eastAsia"/>
          <w:sz w:val="18"/>
          <w:szCs w:val="18"/>
          <w:lang w:eastAsia="ko-KR"/>
        </w:rPr>
        <w:t xml:space="preserve">(2), 75. </w:t>
      </w:r>
    </w:p>
    <w:p w14:paraId="178B2647" w14:textId="1120C2FD" w:rsidR="00424235" w:rsidRPr="00046D53" w:rsidRDefault="00424235">
      <w:pPr>
        <w:rPr>
          <w:rFonts w:ascii="조선신명조" w:eastAsia="조선신명조"/>
          <w:sz w:val="18"/>
          <w:szCs w:val="18"/>
          <w:lang w:eastAsia="ko-KR"/>
        </w:rPr>
      </w:pPr>
    </w:p>
    <w:p w14:paraId="7B803127" w14:textId="02F40B02" w:rsidR="00424235" w:rsidRPr="00046D53" w:rsidRDefault="00424235" w:rsidP="00424235">
      <w:pPr>
        <w:rPr>
          <w:rFonts w:ascii="조선신명조" w:eastAsia="조선신명조"/>
          <w:sz w:val="18"/>
          <w:szCs w:val="18"/>
          <w:lang w:eastAsia="ko-KR"/>
        </w:rPr>
      </w:pPr>
      <w:r w:rsidRPr="00046D53">
        <w:rPr>
          <w:rFonts w:ascii="조선신명조" w:eastAsia="조선신명조" w:hint="eastAsia"/>
          <w:sz w:val="18"/>
          <w:szCs w:val="18"/>
          <w:lang w:eastAsia="ko-KR"/>
        </w:rPr>
        <w:t>[2</w:t>
      </w:r>
      <w:r w:rsidR="00772740">
        <w:rPr>
          <w:rFonts w:ascii="조선신명조" w:eastAsia="조선신명조" w:hint="eastAsia"/>
          <w:sz w:val="18"/>
          <w:szCs w:val="18"/>
          <w:lang w:eastAsia="ko-KR"/>
        </w:rPr>
        <w:t>4</w:t>
      </w:r>
      <w:r w:rsidRPr="00046D53">
        <w:rPr>
          <w:rFonts w:ascii="조선신명조" w:eastAsia="조선신명조" w:hint="eastAsia"/>
          <w:sz w:val="18"/>
          <w:szCs w:val="18"/>
          <w:lang w:eastAsia="ko-KR"/>
        </w:rPr>
        <w:t xml:space="preserve">] Shen, Y., &amp; Zhang, P. K. (2024). Financial sentiment analysis on news and reports using large language models and </w:t>
      </w:r>
      <w:proofErr w:type="spellStart"/>
      <w:r w:rsidRPr="00046D53">
        <w:rPr>
          <w:rFonts w:ascii="조선신명조" w:eastAsia="조선신명조" w:hint="eastAsia"/>
          <w:sz w:val="18"/>
          <w:szCs w:val="18"/>
          <w:lang w:eastAsia="ko-KR"/>
        </w:rPr>
        <w:t>finbert</w:t>
      </w:r>
      <w:proofErr w:type="spellEnd"/>
      <w:r w:rsidRPr="00046D53">
        <w:rPr>
          <w:rFonts w:ascii="조선신명조" w:eastAsia="조선신명조" w:hint="eastAsia"/>
          <w:sz w:val="18"/>
          <w:szCs w:val="18"/>
          <w:lang w:eastAsia="ko-KR"/>
        </w:rPr>
        <w:t xml:space="preserve">. 2024 IEEE 6th International Conference on Power, Intelligent Computing and Systems (ICPICS), </w:t>
      </w:r>
    </w:p>
    <w:p w14:paraId="7FEA96E8" w14:textId="77777777" w:rsidR="00424235" w:rsidRPr="00046D53" w:rsidRDefault="00424235" w:rsidP="00424235">
      <w:pPr>
        <w:rPr>
          <w:rFonts w:ascii="조선신명조" w:eastAsia="조선신명조"/>
          <w:sz w:val="18"/>
          <w:szCs w:val="18"/>
          <w:lang w:eastAsia="ko-KR"/>
        </w:rPr>
      </w:pPr>
    </w:p>
    <w:p w14:paraId="65AC384B" w14:textId="0E4A2DEC" w:rsidR="00424235" w:rsidRPr="00046D53" w:rsidRDefault="00424235" w:rsidP="00424235">
      <w:pPr>
        <w:rPr>
          <w:rFonts w:ascii="조선신명조" w:eastAsia="조선신명조"/>
          <w:sz w:val="18"/>
          <w:szCs w:val="18"/>
          <w:lang w:eastAsia="ko-KR"/>
        </w:rPr>
      </w:pPr>
      <w:r w:rsidRPr="00046D53">
        <w:rPr>
          <w:rFonts w:ascii="조선신명조" w:eastAsia="조선신명조" w:hint="eastAsia"/>
          <w:sz w:val="18"/>
          <w:szCs w:val="18"/>
          <w:lang w:eastAsia="ko-KR"/>
        </w:rPr>
        <w:t>[2</w:t>
      </w:r>
      <w:r w:rsidR="00772740">
        <w:rPr>
          <w:rFonts w:ascii="조선신명조" w:eastAsia="조선신명조" w:hint="eastAsia"/>
          <w:sz w:val="18"/>
          <w:szCs w:val="18"/>
          <w:lang w:eastAsia="ko-KR"/>
        </w:rPr>
        <w:t>5</w:t>
      </w:r>
      <w:r w:rsidRPr="00046D53">
        <w:rPr>
          <w:rFonts w:ascii="조선신명조" w:eastAsia="조선신명조" w:hint="eastAsia"/>
          <w:sz w:val="18"/>
          <w:szCs w:val="18"/>
          <w:lang w:eastAsia="ko-KR"/>
        </w:rPr>
        <w:t xml:space="preserve">] Kang, J.-W., &amp; Choi, S.-Y. (2025). Comparative investigation of </w:t>
      </w:r>
      <w:proofErr w:type="spellStart"/>
      <w:r w:rsidRPr="00046D53">
        <w:rPr>
          <w:rFonts w:ascii="조선신명조" w:eastAsia="조선신명조" w:hint="eastAsia"/>
          <w:sz w:val="18"/>
          <w:szCs w:val="18"/>
          <w:lang w:eastAsia="ko-KR"/>
        </w:rPr>
        <w:t>gpt</w:t>
      </w:r>
      <w:proofErr w:type="spellEnd"/>
      <w:r w:rsidRPr="00046D53">
        <w:rPr>
          <w:rFonts w:ascii="조선신명조" w:eastAsia="조선신명조" w:hint="eastAsia"/>
          <w:sz w:val="18"/>
          <w:szCs w:val="18"/>
          <w:lang w:eastAsia="ko-KR"/>
        </w:rPr>
        <w:t xml:space="preserve"> and </w:t>
      </w:r>
      <w:proofErr w:type="spellStart"/>
      <w:r w:rsidRPr="00046D53">
        <w:rPr>
          <w:rFonts w:ascii="조선신명조" w:eastAsia="조선신명조" w:hint="eastAsia"/>
          <w:sz w:val="18"/>
          <w:szCs w:val="18"/>
          <w:lang w:eastAsia="ko-KR"/>
        </w:rPr>
        <w:t>finbert</w:t>
      </w:r>
      <w:proofErr w:type="spellEnd"/>
      <w:r w:rsidRPr="00046D53">
        <w:rPr>
          <w:rFonts w:ascii="조선신명조" w:eastAsia="조선신명조" w:hint="eastAsia"/>
          <w:sz w:val="18"/>
          <w:szCs w:val="18"/>
          <w:lang w:eastAsia="ko-KR"/>
        </w:rPr>
        <w:t xml:space="preserve">’s sentiment analysis performance in news across different sectors. </w:t>
      </w:r>
      <w:r w:rsidRPr="00046D53">
        <w:rPr>
          <w:rFonts w:ascii="조선신명조" w:eastAsia="조선신명조" w:hint="eastAsia"/>
          <w:i/>
          <w:iCs/>
          <w:sz w:val="18"/>
          <w:szCs w:val="18"/>
          <w:lang w:eastAsia="ko-KR"/>
        </w:rPr>
        <w:t>Electronics</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14</w:t>
      </w:r>
      <w:r w:rsidRPr="00046D53">
        <w:rPr>
          <w:rFonts w:ascii="조선신명조" w:eastAsia="조선신명조" w:hint="eastAsia"/>
          <w:sz w:val="18"/>
          <w:szCs w:val="18"/>
          <w:lang w:eastAsia="ko-KR"/>
        </w:rPr>
        <w:t xml:space="preserve">(6), 1090. </w:t>
      </w:r>
    </w:p>
    <w:p w14:paraId="7D6E1B58" w14:textId="77777777" w:rsidR="00424235" w:rsidRPr="00046D53" w:rsidRDefault="00424235">
      <w:pPr>
        <w:rPr>
          <w:rFonts w:ascii="조선신명조" w:eastAsia="조선신명조"/>
          <w:sz w:val="18"/>
          <w:szCs w:val="18"/>
          <w:lang w:eastAsia="ko-KR"/>
        </w:rPr>
      </w:pPr>
    </w:p>
    <w:p w14:paraId="2F2321F6" w14:textId="2F788968" w:rsidR="0003479B" w:rsidRPr="00046D53" w:rsidRDefault="0003479B" w:rsidP="0003479B">
      <w:pPr>
        <w:rPr>
          <w:rFonts w:ascii="조선신명조" w:eastAsia="조선신명조"/>
          <w:sz w:val="18"/>
          <w:szCs w:val="18"/>
          <w:lang w:eastAsia="ko-KR"/>
        </w:rPr>
      </w:pPr>
      <w:r w:rsidRPr="00046D53">
        <w:rPr>
          <w:rFonts w:ascii="조선신명조" w:eastAsia="조선신명조" w:hint="eastAsia"/>
          <w:sz w:val="18"/>
          <w:szCs w:val="18"/>
          <w:lang w:eastAsia="ko-KR"/>
        </w:rPr>
        <w:t>[2</w:t>
      </w:r>
      <w:r w:rsidR="00772740">
        <w:rPr>
          <w:rFonts w:ascii="조선신명조" w:eastAsia="조선신명조" w:hint="eastAsia"/>
          <w:sz w:val="18"/>
          <w:szCs w:val="18"/>
          <w:lang w:eastAsia="ko-KR"/>
        </w:rPr>
        <w:t>6</w:t>
      </w:r>
      <w:r w:rsidRPr="00046D53">
        <w:rPr>
          <w:rFonts w:ascii="조선신명조" w:eastAsia="조선신명조" w:hint="eastAsia"/>
          <w:sz w:val="18"/>
          <w:szCs w:val="18"/>
          <w:lang w:eastAsia="ko-KR"/>
        </w:rPr>
        <w:t xml:space="preserve">] Barbella, M., &amp; Tortora, G. (2022). Rouge metric evaluation for text summarization techniques. </w:t>
      </w:r>
      <w:r w:rsidRPr="00046D53">
        <w:rPr>
          <w:rFonts w:ascii="조선신명조" w:eastAsia="조선신명조" w:hint="eastAsia"/>
          <w:i/>
          <w:iCs/>
          <w:sz w:val="18"/>
          <w:szCs w:val="18"/>
          <w:lang w:eastAsia="ko-KR"/>
        </w:rPr>
        <w:t>Available at SSRN 4120317</w:t>
      </w:r>
      <w:r w:rsidRPr="00046D53">
        <w:rPr>
          <w:rFonts w:ascii="조선신명조" w:eastAsia="조선신명조" w:hint="eastAsia"/>
          <w:sz w:val="18"/>
          <w:szCs w:val="18"/>
          <w:lang w:eastAsia="ko-KR"/>
        </w:rPr>
        <w:t xml:space="preserve">. </w:t>
      </w:r>
    </w:p>
    <w:p w14:paraId="71DAAFEF" w14:textId="77777777" w:rsidR="0003479B" w:rsidRPr="00046D53" w:rsidRDefault="0003479B" w:rsidP="0003479B">
      <w:pPr>
        <w:rPr>
          <w:rFonts w:ascii="조선신명조" w:eastAsia="조선신명조"/>
          <w:sz w:val="18"/>
          <w:szCs w:val="18"/>
          <w:lang w:eastAsia="ko-KR"/>
        </w:rPr>
      </w:pPr>
    </w:p>
    <w:p w14:paraId="6D9C4E4B" w14:textId="25D593C8" w:rsidR="0003479B" w:rsidRPr="00046D53" w:rsidRDefault="0003479B" w:rsidP="0003479B">
      <w:pPr>
        <w:rPr>
          <w:rFonts w:ascii="조선신명조" w:eastAsia="조선신명조"/>
          <w:sz w:val="18"/>
          <w:szCs w:val="18"/>
          <w:lang w:eastAsia="ko-KR"/>
        </w:rPr>
      </w:pPr>
      <w:r w:rsidRPr="00046D53">
        <w:rPr>
          <w:rFonts w:ascii="조선신명조" w:eastAsia="조선신명조" w:hint="eastAsia"/>
          <w:sz w:val="18"/>
          <w:szCs w:val="18"/>
          <w:lang w:eastAsia="ko-KR"/>
        </w:rPr>
        <w:t>[2</w:t>
      </w:r>
      <w:r w:rsidR="00772740">
        <w:rPr>
          <w:rFonts w:ascii="조선신명조" w:eastAsia="조선신명조" w:hint="eastAsia"/>
          <w:sz w:val="18"/>
          <w:szCs w:val="18"/>
          <w:lang w:eastAsia="ko-KR"/>
        </w:rPr>
        <w:t>7</w:t>
      </w:r>
      <w:r w:rsidRPr="00046D53">
        <w:rPr>
          <w:rFonts w:ascii="조선신명조" w:eastAsia="조선신명조" w:hint="eastAsia"/>
          <w:sz w:val="18"/>
          <w:szCs w:val="18"/>
          <w:lang w:eastAsia="ko-KR"/>
        </w:rPr>
        <w:t xml:space="preserve">] Zhang, M., Li, C., Wan, M., Zhang, X., &amp; Zhao, Q. (2024). ROUGE-SEM: Better evaluation of summarization using ROUGE combined with semantics. </w:t>
      </w:r>
      <w:r w:rsidRPr="00046D53">
        <w:rPr>
          <w:rFonts w:ascii="조선신명조" w:eastAsia="조선신명조" w:hint="eastAsia"/>
          <w:i/>
          <w:iCs/>
          <w:sz w:val="18"/>
          <w:szCs w:val="18"/>
          <w:lang w:eastAsia="ko-KR"/>
        </w:rPr>
        <w:t>Expert Systems with Applications</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237</w:t>
      </w:r>
      <w:r w:rsidRPr="00046D53">
        <w:rPr>
          <w:rFonts w:ascii="조선신명조" w:eastAsia="조선신명조" w:hint="eastAsia"/>
          <w:sz w:val="18"/>
          <w:szCs w:val="18"/>
          <w:lang w:eastAsia="ko-KR"/>
        </w:rPr>
        <w:t xml:space="preserve">, 121364. </w:t>
      </w:r>
    </w:p>
    <w:p w14:paraId="741F46F5" w14:textId="77777777" w:rsidR="00424235" w:rsidRPr="00046D53" w:rsidRDefault="00424235">
      <w:pPr>
        <w:rPr>
          <w:rFonts w:ascii="조선신명조" w:eastAsia="조선신명조"/>
          <w:sz w:val="18"/>
          <w:szCs w:val="18"/>
          <w:lang w:eastAsia="ko-KR"/>
        </w:rPr>
      </w:pPr>
    </w:p>
    <w:p w14:paraId="4AA92B83" w14:textId="61AA6A7C" w:rsidR="00605DDC" w:rsidRPr="00046D53" w:rsidRDefault="00605DDC" w:rsidP="00605DDC">
      <w:pPr>
        <w:rPr>
          <w:rFonts w:ascii="조선신명조" w:eastAsia="조선신명조"/>
          <w:sz w:val="18"/>
          <w:szCs w:val="18"/>
          <w:lang w:eastAsia="ko-KR"/>
        </w:rPr>
      </w:pPr>
      <w:r w:rsidRPr="00046D53">
        <w:rPr>
          <w:rFonts w:ascii="조선신명조" w:eastAsia="조선신명조" w:hint="eastAsia"/>
          <w:sz w:val="18"/>
          <w:szCs w:val="18"/>
          <w:lang w:eastAsia="ko-KR"/>
        </w:rPr>
        <w:t>[2</w:t>
      </w:r>
      <w:r w:rsidR="00772740">
        <w:rPr>
          <w:rFonts w:ascii="조선신명조" w:eastAsia="조선신명조" w:hint="eastAsia"/>
          <w:sz w:val="18"/>
          <w:szCs w:val="18"/>
          <w:lang w:eastAsia="ko-KR"/>
        </w:rPr>
        <w:t>8</w:t>
      </w:r>
      <w:r w:rsidRPr="00046D53">
        <w:rPr>
          <w:rFonts w:ascii="조선신명조" w:eastAsia="조선신명조" w:hint="eastAsia"/>
          <w:sz w:val="18"/>
          <w:szCs w:val="18"/>
          <w:lang w:eastAsia="ko-KR"/>
        </w:rPr>
        <w:t xml:space="preserve">] Hochreiter, S., &amp; </w:t>
      </w:r>
      <w:proofErr w:type="spellStart"/>
      <w:r w:rsidRPr="00046D53">
        <w:rPr>
          <w:rFonts w:ascii="조선신명조" w:eastAsia="조선신명조" w:hint="eastAsia"/>
          <w:sz w:val="18"/>
          <w:szCs w:val="18"/>
          <w:lang w:eastAsia="ko-KR"/>
        </w:rPr>
        <w:t>Schmidhuber</w:t>
      </w:r>
      <w:proofErr w:type="spellEnd"/>
      <w:r w:rsidRPr="00046D53">
        <w:rPr>
          <w:rFonts w:ascii="조선신명조" w:eastAsia="조선신명조" w:hint="eastAsia"/>
          <w:sz w:val="18"/>
          <w:szCs w:val="18"/>
          <w:lang w:eastAsia="ko-KR"/>
        </w:rPr>
        <w:t xml:space="preserve">, J. (1997). Long short-term memory. </w:t>
      </w:r>
      <w:r w:rsidRPr="00046D53">
        <w:rPr>
          <w:rFonts w:ascii="조선신명조" w:eastAsia="조선신명조" w:hint="eastAsia"/>
          <w:i/>
          <w:iCs/>
          <w:sz w:val="18"/>
          <w:szCs w:val="18"/>
          <w:lang w:eastAsia="ko-KR"/>
        </w:rPr>
        <w:t>Neural computation</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9</w:t>
      </w:r>
      <w:r w:rsidRPr="00046D53">
        <w:rPr>
          <w:rFonts w:ascii="조선신명조" w:eastAsia="조선신명조" w:hint="eastAsia"/>
          <w:sz w:val="18"/>
          <w:szCs w:val="18"/>
          <w:lang w:eastAsia="ko-KR"/>
        </w:rPr>
        <w:t xml:space="preserve">(8), 1735-1780. </w:t>
      </w:r>
    </w:p>
    <w:p w14:paraId="7A6749CB" w14:textId="56F725AB" w:rsidR="00605DDC" w:rsidRPr="00046D53" w:rsidRDefault="00605DDC">
      <w:pPr>
        <w:rPr>
          <w:rFonts w:ascii="조선신명조" w:eastAsia="조선신명조"/>
          <w:sz w:val="18"/>
          <w:szCs w:val="18"/>
          <w:lang w:eastAsia="ko-KR"/>
        </w:rPr>
      </w:pPr>
    </w:p>
    <w:p w14:paraId="55279787" w14:textId="34DA87B1" w:rsidR="0024587D" w:rsidRPr="00046D53" w:rsidRDefault="0024587D">
      <w:pPr>
        <w:rPr>
          <w:rFonts w:ascii="조선신명조" w:eastAsia="조선신명조"/>
          <w:sz w:val="18"/>
          <w:szCs w:val="18"/>
          <w:lang w:eastAsia="ko-KR"/>
        </w:rPr>
      </w:pPr>
      <w:r w:rsidRPr="00046D53">
        <w:rPr>
          <w:rFonts w:ascii="조선신명조" w:eastAsia="조선신명조" w:hint="eastAsia"/>
          <w:sz w:val="18"/>
          <w:szCs w:val="18"/>
          <w:lang w:eastAsia="ko-KR"/>
        </w:rPr>
        <w:t>[2</w:t>
      </w:r>
      <w:r w:rsidR="00772740">
        <w:rPr>
          <w:rFonts w:ascii="조선신명조" w:eastAsia="조선신명조" w:hint="eastAsia"/>
          <w:sz w:val="18"/>
          <w:szCs w:val="18"/>
          <w:lang w:eastAsia="ko-KR"/>
        </w:rPr>
        <w:t>9</w:t>
      </w:r>
      <w:r w:rsidRPr="00046D53">
        <w:rPr>
          <w:rFonts w:ascii="조선신명조" w:eastAsia="조선신명조" w:hint="eastAsia"/>
          <w:sz w:val="18"/>
          <w:szCs w:val="18"/>
          <w:lang w:eastAsia="ko-KR"/>
        </w:rPr>
        <w:t xml:space="preserve">] Zheng, W., &amp; Chen, G. (2021). An accurate GRU-based power time-series prediction approach with selective state updating and stochastic optimization. </w:t>
      </w:r>
      <w:r w:rsidRPr="00046D53">
        <w:rPr>
          <w:rFonts w:ascii="조선신명조" w:eastAsia="조선신명조" w:hint="eastAsia"/>
          <w:i/>
          <w:iCs/>
          <w:sz w:val="18"/>
          <w:szCs w:val="18"/>
          <w:lang w:eastAsia="ko-KR"/>
        </w:rPr>
        <w:t>IEEE Transactions on Cybernetics</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52</w:t>
      </w:r>
      <w:r w:rsidRPr="00046D53">
        <w:rPr>
          <w:rFonts w:ascii="조선신명조" w:eastAsia="조선신명조" w:hint="eastAsia"/>
          <w:sz w:val="18"/>
          <w:szCs w:val="18"/>
          <w:lang w:eastAsia="ko-KR"/>
        </w:rPr>
        <w:t>(12), 13902-13914.</w:t>
      </w:r>
    </w:p>
    <w:p w14:paraId="4C30F8E2" w14:textId="77777777" w:rsidR="00343FBF" w:rsidRPr="00046D53" w:rsidRDefault="00343FBF">
      <w:pPr>
        <w:rPr>
          <w:rFonts w:ascii="조선신명조" w:eastAsia="조선신명조"/>
          <w:sz w:val="18"/>
          <w:szCs w:val="18"/>
          <w:lang w:eastAsia="ko-KR"/>
        </w:rPr>
      </w:pPr>
    </w:p>
    <w:p w14:paraId="6D792FBA" w14:textId="3D278848" w:rsidR="00343FBF" w:rsidRPr="00046D53" w:rsidRDefault="00343FBF">
      <w:pPr>
        <w:rPr>
          <w:rFonts w:ascii="조선신명조" w:eastAsia="조선신명조"/>
          <w:sz w:val="18"/>
          <w:szCs w:val="18"/>
          <w:lang w:eastAsia="ko-KR"/>
        </w:rPr>
      </w:pPr>
      <w:r w:rsidRPr="00046D53">
        <w:rPr>
          <w:rFonts w:ascii="조선신명조" w:eastAsia="조선신명조" w:hint="eastAsia"/>
          <w:sz w:val="18"/>
          <w:szCs w:val="18"/>
          <w:lang w:eastAsia="ko-KR"/>
        </w:rPr>
        <w:t>[</w:t>
      </w:r>
      <w:r w:rsidR="00772740">
        <w:rPr>
          <w:rFonts w:ascii="조선신명조" w:eastAsia="조선신명조" w:hint="eastAsia"/>
          <w:sz w:val="18"/>
          <w:szCs w:val="18"/>
          <w:lang w:eastAsia="ko-KR"/>
        </w:rPr>
        <w:t>30</w:t>
      </w:r>
      <w:r w:rsidRPr="00046D53">
        <w:rPr>
          <w:rFonts w:ascii="조선신명조" w:eastAsia="조선신명조" w:hint="eastAsia"/>
          <w:sz w:val="18"/>
          <w:szCs w:val="18"/>
          <w:lang w:eastAsia="ko-KR"/>
        </w:rPr>
        <w:t>] Qu, Y., &amp; Zhao, X. (2019). Application of LSTM neural network in forecasting foreign exchange price. Journal of Physics: Conference Series,</w:t>
      </w:r>
    </w:p>
    <w:p w14:paraId="58316F1B" w14:textId="77777777" w:rsidR="00424235" w:rsidRPr="00046D53" w:rsidRDefault="00424235">
      <w:pPr>
        <w:rPr>
          <w:rFonts w:ascii="조선신명조" w:eastAsia="조선신명조"/>
          <w:sz w:val="18"/>
          <w:szCs w:val="18"/>
          <w:lang w:eastAsia="ko-KR"/>
        </w:rPr>
      </w:pPr>
    </w:p>
    <w:p w14:paraId="755E69F6" w14:textId="228525D0" w:rsidR="0074256F" w:rsidRPr="00046D53" w:rsidRDefault="0074256F" w:rsidP="0074256F">
      <w:pPr>
        <w:rPr>
          <w:rFonts w:ascii="조선신명조" w:eastAsia="조선신명조"/>
          <w:sz w:val="18"/>
          <w:szCs w:val="18"/>
          <w:lang w:eastAsia="ko-KR"/>
        </w:rPr>
      </w:pPr>
      <w:r w:rsidRPr="00046D53">
        <w:rPr>
          <w:rFonts w:ascii="조선신명조" w:eastAsia="조선신명조" w:hint="eastAsia"/>
          <w:sz w:val="18"/>
          <w:szCs w:val="18"/>
          <w:lang w:eastAsia="ko-KR"/>
        </w:rPr>
        <w:t>[</w:t>
      </w:r>
      <w:r w:rsidR="00772740">
        <w:rPr>
          <w:rFonts w:ascii="조선신명조" w:eastAsia="조선신명조" w:hint="eastAsia"/>
          <w:sz w:val="18"/>
          <w:szCs w:val="18"/>
          <w:lang w:eastAsia="ko-KR"/>
        </w:rPr>
        <w:t>31</w:t>
      </w:r>
      <w:r w:rsidRPr="00046D53">
        <w:rPr>
          <w:rFonts w:ascii="조선신명조" w:eastAsia="조선신명조" w:hint="eastAsia"/>
          <w:sz w:val="18"/>
          <w:szCs w:val="18"/>
          <w:lang w:eastAsia="ko-KR"/>
        </w:rPr>
        <w:t xml:space="preserve">] Agustin, F., &amp; De Melin, P. (2024). Comparison of GRU and CNN Methods for Predicting the Exchange Rate of Argentine Peso (ARS) against US Dollar (USD). </w:t>
      </w:r>
      <w:r w:rsidRPr="00046D53">
        <w:rPr>
          <w:rFonts w:ascii="조선신명조" w:eastAsia="조선신명조" w:hint="eastAsia"/>
          <w:i/>
          <w:iCs/>
          <w:sz w:val="18"/>
          <w:szCs w:val="18"/>
          <w:lang w:eastAsia="ko-KR"/>
        </w:rPr>
        <w:t>International Journal Artificial Intelligent and Informatics</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2</w:t>
      </w:r>
      <w:r w:rsidRPr="00046D53">
        <w:rPr>
          <w:rFonts w:ascii="조선신명조" w:eastAsia="조선신명조" w:hint="eastAsia"/>
          <w:sz w:val="18"/>
          <w:szCs w:val="18"/>
          <w:lang w:eastAsia="ko-KR"/>
        </w:rPr>
        <w:t xml:space="preserve">(1), 9-16. </w:t>
      </w:r>
    </w:p>
    <w:p w14:paraId="38FEAA4D" w14:textId="4213FF7F" w:rsidR="0074256F" w:rsidRPr="00046D53" w:rsidRDefault="0074256F">
      <w:pPr>
        <w:rPr>
          <w:rFonts w:ascii="조선신명조" w:eastAsia="조선신명조"/>
          <w:sz w:val="18"/>
          <w:szCs w:val="18"/>
          <w:lang w:eastAsia="ko-KR"/>
        </w:rPr>
      </w:pPr>
    </w:p>
    <w:p w14:paraId="1E539EA8" w14:textId="66FBB42A" w:rsidR="00BF7686" w:rsidRPr="00046D53" w:rsidRDefault="00BF7686" w:rsidP="00BF7686">
      <w:pPr>
        <w:rPr>
          <w:rFonts w:ascii="조선신명조" w:eastAsia="조선신명조"/>
          <w:sz w:val="18"/>
          <w:szCs w:val="18"/>
          <w:lang w:eastAsia="ko-KR"/>
        </w:rPr>
      </w:pPr>
      <w:r w:rsidRPr="00046D53">
        <w:rPr>
          <w:rFonts w:ascii="조선신명조" w:eastAsia="조선신명조" w:hint="eastAsia"/>
          <w:sz w:val="18"/>
          <w:szCs w:val="18"/>
          <w:lang w:eastAsia="ko-KR"/>
        </w:rPr>
        <w:t>[</w:t>
      </w:r>
      <w:r w:rsidR="00772740">
        <w:rPr>
          <w:rFonts w:ascii="조선신명조" w:eastAsia="조선신명조" w:hint="eastAsia"/>
          <w:sz w:val="18"/>
          <w:szCs w:val="18"/>
          <w:lang w:eastAsia="ko-KR"/>
        </w:rPr>
        <w:t>32</w:t>
      </w:r>
      <w:r w:rsidRPr="00046D53">
        <w:rPr>
          <w:rFonts w:ascii="조선신명조" w:eastAsia="조선신명조" w:hint="eastAsia"/>
          <w:sz w:val="18"/>
          <w:szCs w:val="18"/>
          <w:lang w:eastAsia="ko-KR"/>
        </w:rPr>
        <w:t xml:space="preserve">] Islam, M. S., &amp; Hossain, E. (2021). Foreign exchange currency rate prediction using a GRU-LSTM hybrid network. </w:t>
      </w:r>
      <w:r w:rsidRPr="00046D53">
        <w:rPr>
          <w:rFonts w:ascii="조선신명조" w:eastAsia="조선신명조" w:hint="eastAsia"/>
          <w:i/>
          <w:iCs/>
          <w:sz w:val="18"/>
          <w:szCs w:val="18"/>
          <w:lang w:eastAsia="ko-KR"/>
        </w:rPr>
        <w:t>Soft Computing Letters</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3</w:t>
      </w:r>
      <w:r w:rsidRPr="00046D53">
        <w:rPr>
          <w:rFonts w:ascii="조선신명조" w:eastAsia="조선신명조" w:hint="eastAsia"/>
          <w:sz w:val="18"/>
          <w:szCs w:val="18"/>
          <w:lang w:eastAsia="ko-KR"/>
        </w:rPr>
        <w:t xml:space="preserve">, 100009. </w:t>
      </w:r>
    </w:p>
    <w:p w14:paraId="6840CCBB" w14:textId="08FA53A0" w:rsidR="0074256F" w:rsidRPr="00046D53" w:rsidRDefault="0074256F">
      <w:pPr>
        <w:rPr>
          <w:rFonts w:ascii="조선신명조" w:eastAsia="조선신명조"/>
          <w:sz w:val="18"/>
          <w:szCs w:val="18"/>
          <w:lang w:eastAsia="ko-KR"/>
        </w:rPr>
      </w:pPr>
    </w:p>
    <w:p w14:paraId="614B358A" w14:textId="1EDBCB1A" w:rsidR="00E21118" w:rsidRDefault="00B4469D">
      <w:pPr>
        <w:rPr>
          <w:rFonts w:ascii="조선신명조" w:eastAsia="조선신명조"/>
          <w:sz w:val="18"/>
          <w:szCs w:val="18"/>
          <w:lang w:eastAsia="ko-KR"/>
        </w:rPr>
      </w:pPr>
      <w:r w:rsidRPr="00046D53">
        <w:rPr>
          <w:rFonts w:ascii="조선신명조" w:eastAsia="조선신명조" w:hint="eastAsia"/>
          <w:sz w:val="18"/>
          <w:szCs w:val="18"/>
          <w:lang w:eastAsia="ko-KR"/>
        </w:rPr>
        <w:t>[</w:t>
      </w:r>
      <w:r w:rsidR="00772740">
        <w:rPr>
          <w:rFonts w:ascii="조선신명조" w:eastAsia="조선신명조" w:hint="eastAsia"/>
          <w:sz w:val="18"/>
          <w:szCs w:val="18"/>
          <w:lang w:eastAsia="ko-KR"/>
        </w:rPr>
        <w:t>33</w:t>
      </w:r>
      <w:r w:rsidRPr="00046D53">
        <w:rPr>
          <w:rFonts w:ascii="조선신명조" w:eastAsia="조선신명조" w:hint="eastAsia"/>
          <w:sz w:val="18"/>
          <w:szCs w:val="18"/>
          <w:lang w:eastAsia="ko-KR"/>
        </w:rPr>
        <w:t>] Lu, W., Li, J., Li, Y., Sun, A., &amp; Wang, J. (2020). A CNN</w:t>
      </w:r>
      <w:r w:rsidRPr="00046D53">
        <w:rPr>
          <w:rFonts w:ascii="Cambria Math" w:eastAsia="조선신명조" w:hAnsi="Cambria Math" w:cs="Cambria Math"/>
          <w:sz w:val="18"/>
          <w:szCs w:val="18"/>
          <w:lang w:eastAsia="ko-KR"/>
        </w:rPr>
        <w:t>‐</w:t>
      </w:r>
      <w:r w:rsidRPr="00046D53">
        <w:rPr>
          <w:rFonts w:ascii="조선신명조" w:eastAsia="조선신명조" w:hint="eastAsia"/>
          <w:sz w:val="18"/>
          <w:szCs w:val="18"/>
          <w:lang w:eastAsia="ko-KR"/>
        </w:rPr>
        <w:t>LSTM</w:t>
      </w:r>
      <w:r w:rsidRPr="00046D53">
        <w:rPr>
          <w:rFonts w:ascii="Cambria Math" w:eastAsia="조선신명조" w:hAnsi="Cambria Math" w:cs="Cambria Math"/>
          <w:sz w:val="18"/>
          <w:szCs w:val="18"/>
          <w:lang w:eastAsia="ko-KR"/>
        </w:rPr>
        <w:t>‐</w:t>
      </w:r>
      <w:r w:rsidRPr="00046D53">
        <w:rPr>
          <w:rFonts w:ascii="조선신명조" w:eastAsia="조선신명조" w:hint="eastAsia"/>
          <w:sz w:val="18"/>
          <w:szCs w:val="18"/>
          <w:lang w:eastAsia="ko-KR"/>
        </w:rPr>
        <w:t xml:space="preserve">based model to forecast stock prices. </w:t>
      </w:r>
      <w:r w:rsidRPr="00046D53">
        <w:rPr>
          <w:rFonts w:ascii="조선신명조" w:eastAsia="조선신명조" w:hint="eastAsia"/>
          <w:i/>
          <w:iCs/>
          <w:sz w:val="18"/>
          <w:szCs w:val="18"/>
          <w:lang w:eastAsia="ko-KR"/>
        </w:rPr>
        <w:t>Complexity</w:t>
      </w:r>
      <w:r w:rsidRPr="00046D53">
        <w:rPr>
          <w:rFonts w:ascii="조선신명조" w:eastAsia="조선신명조" w:hint="eastAsia"/>
          <w:sz w:val="18"/>
          <w:szCs w:val="18"/>
          <w:lang w:eastAsia="ko-KR"/>
        </w:rPr>
        <w:t>,</w:t>
      </w:r>
      <w:r w:rsidRPr="00046D53">
        <w:rPr>
          <w:rFonts w:ascii="조선신명조" w:eastAsia="조선신명조" w:hint="eastAsia"/>
          <w:i/>
          <w:iCs/>
          <w:sz w:val="18"/>
          <w:szCs w:val="18"/>
          <w:lang w:eastAsia="ko-KR"/>
        </w:rPr>
        <w:t xml:space="preserve"> 2020</w:t>
      </w:r>
      <w:r w:rsidRPr="00046D53">
        <w:rPr>
          <w:rFonts w:ascii="조선신명조" w:eastAsia="조선신명조" w:hint="eastAsia"/>
          <w:sz w:val="18"/>
          <w:szCs w:val="18"/>
          <w:lang w:eastAsia="ko-KR"/>
        </w:rPr>
        <w:t xml:space="preserve">(1), 6622927. </w:t>
      </w:r>
    </w:p>
    <w:p w14:paraId="6818CD49" w14:textId="77777777" w:rsidR="00E21118" w:rsidRDefault="00E21118">
      <w:pPr>
        <w:rPr>
          <w:rFonts w:ascii="조선신명조" w:eastAsia="조선신명조"/>
          <w:sz w:val="18"/>
          <w:szCs w:val="18"/>
          <w:lang w:eastAsia="ko-KR"/>
        </w:rPr>
      </w:pPr>
    </w:p>
    <w:p w14:paraId="309AE5D6" w14:textId="4933D191" w:rsidR="00E21118" w:rsidRPr="00E21118" w:rsidRDefault="00E21118">
      <w:pPr>
        <w:rPr>
          <w:rFonts w:ascii="조선신명조" w:eastAsia="조선신명조"/>
          <w:sz w:val="18"/>
          <w:szCs w:val="18"/>
          <w:lang w:eastAsia="ko-KR"/>
        </w:rPr>
        <w:sectPr w:rsidR="00E21118" w:rsidRPr="00E21118" w:rsidSect="00D95A4E">
          <w:pgSz w:w="11910" w:h="16840"/>
          <w:pgMar w:top="1580" w:right="1180" w:bottom="2040" w:left="1180" w:header="0" w:footer="1849" w:gutter="0"/>
          <w:cols w:space="720"/>
        </w:sectPr>
      </w:pPr>
    </w:p>
    <w:p w14:paraId="011E227C" w14:textId="77777777" w:rsidR="00E21118" w:rsidRPr="000202EA" w:rsidRDefault="00E21118" w:rsidP="00661572">
      <w:pPr>
        <w:rPr>
          <w:rFonts w:ascii="조선신명조" w:eastAsia="조선신명조"/>
          <w:lang w:eastAsia="ko-KR"/>
        </w:rPr>
      </w:pPr>
    </w:p>
    <w:sectPr w:rsidR="00E21118" w:rsidRPr="000202EA" w:rsidSect="00D95A4E">
      <w:type w:val="continuous"/>
      <w:pgSz w:w="11910" w:h="16840"/>
      <w:pgMar w:top="1580" w:right="1180" w:bottom="2040" w:left="1180" w:header="0" w:footer="184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KK" w:date="2025-09-03T11:40:00Z" w:initials="K">
    <w:p w14:paraId="35038A49" w14:textId="1E4C234A" w:rsidR="00D3718A" w:rsidRDefault="00D3718A">
      <w:pPr>
        <w:pStyle w:val="af"/>
        <w:rPr>
          <w:lang w:eastAsia="ko-KR"/>
        </w:rPr>
      </w:pPr>
      <w:r>
        <w:rPr>
          <w:rStyle w:val="ae"/>
        </w:rPr>
        <w:annotationRef/>
      </w:r>
      <w:r>
        <w:rPr>
          <w:rFonts w:ascii="맑은 고딕" w:eastAsia="맑은 고딕" w:hAnsi="맑은 고딕" w:cs="맑은 고딕" w:hint="eastAsia"/>
          <w:lang w:eastAsia="ko-KR"/>
        </w:rPr>
        <w:t>본문 완성 후 재작성 예정 by 김경원 교수</w:t>
      </w:r>
    </w:p>
  </w:comment>
  <w:comment w:id="1" w:author="KK" w:date="2025-09-03T11:41:00Z" w:initials="K">
    <w:p w14:paraId="51E60A6E" w14:textId="0427F03F" w:rsidR="00185EBD" w:rsidRDefault="00185EBD">
      <w:pPr>
        <w:pStyle w:val="af"/>
        <w:rPr>
          <w:lang w:eastAsia="ko-KR"/>
        </w:rPr>
      </w:pPr>
      <w:r>
        <w:rPr>
          <w:rStyle w:val="ae"/>
        </w:rPr>
        <w:annotationRef/>
      </w:r>
      <w:r>
        <w:rPr>
          <w:rFonts w:ascii="맑은 고딕" w:eastAsia="맑은 고딕" w:hAnsi="맑은 고딕" w:cs="맑은 고딕" w:hint="eastAsia"/>
          <w:lang w:eastAsia="ko-KR"/>
        </w:rPr>
        <w:t>재무관리연구 스타일에 맞게 서론과 문헌연구를 분리 + 서론은 향후 재작성 예정</w:t>
      </w:r>
    </w:p>
  </w:comment>
  <w:comment w:id="2" w:author="KK" w:date="2025-10-22T12:22:00Z" w:initials="K">
    <w:p w14:paraId="6DA61AB8" w14:textId="56BC16A7" w:rsidR="00910469" w:rsidRDefault="00910469">
      <w:pPr>
        <w:pStyle w:val="af"/>
        <w:rPr>
          <w:lang w:eastAsia="ko-KR"/>
        </w:rPr>
      </w:pPr>
      <w:r>
        <w:rPr>
          <w:rStyle w:val="ae"/>
        </w:rPr>
        <w:annotationRef/>
      </w:r>
      <w:r>
        <w:rPr>
          <w:rFonts w:ascii="맑은 고딕" w:eastAsia="맑은 고딕" w:hAnsi="맑은 고딕" w:cs="맑은 고딕" w:hint="eastAsia"/>
          <w:lang w:eastAsia="ko-KR"/>
        </w:rPr>
        <w:t>선택 근거가 필요할 것 같은데요? 다운로드 상위3? 또는 추천 상위3? 같은??</w:t>
      </w:r>
    </w:p>
  </w:comment>
  <w:comment w:id="3" w:author="KK" w:date="2025-09-03T12:22:00Z" w:initials="K">
    <w:p w14:paraId="6AF2C936" w14:textId="77777777" w:rsidR="00AC4E8F" w:rsidRPr="00CC7845" w:rsidRDefault="00AC4E8F" w:rsidP="00AC4E8F">
      <w:pPr>
        <w:pStyle w:val="af"/>
        <w:rPr>
          <w:rFonts w:eastAsiaTheme="minorEastAsia"/>
          <w:lang w:eastAsia="ko-KR"/>
        </w:rPr>
      </w:pPr>
      <w:r>
        <w:rPr>
          <w:rStyle w:val="ae"/>
        </w:rPr>
        <w:annotationRef/>
      </w:r>
      <w:r>
        <w:rPr>
          <w:rFonts w:eastAsiaTheme="minorEastAsia" w:hint="eastAsia"/>
          <w:lang w:eastAsia="ko-KR"/>
        </w:rPr>
        <w:t>향후</w:t>
      </w:r>
      <w:r>
        <w:rPr>
          <w:rFonts w:eastAsiaTheme="minorEastAsia" w:hint="eastAsia"/>
          <w:lang w:eastAsia="ko-KR"/>
        </w:rPr>
        <w:t xml:space="preserve"> </w:t>
      </w:r>
      <w:r>
        <w:rPr>
          <w:rFonts w:eastAsiaTheme="minorEastAsia" w:hint="eastAsia"/>
          <w:lang w:eastAsia="ko-KR"/>
        </w:rPr>
        <w:t>추가</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5038A49" w15:done="0"/>
  <w15:commentEx w15:paraId="51E60A6E" w15:done="0"/>
  <w15:commentEx w15:paraId="6DA61AB8" w15:done="0"/>
  <w15:commentEx w15:paraId="6AF2C93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F7D2CA" w16cex:dateUtc="2025-09-03T02:40:00Z"/>
  <w16cex:commentExtensible w16cex:durableId="1BB9DC70" w16cex:dateUtc="2025-09-03T02:41:00Z"/>
  <w16cex:commentExtensible w16cex:durableId="7EFF0579" w16cex:dateUtc="2025-10-22T03:22:00Z"/>
  <w16cex:commentExtensible w16cex:durableId="569273F5" w16cex:dateUtc="2025-09-03T03: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5038A49" w16cid:durableId="66F7D2CA"/>
  <w16cid:commentId w16cid:paraId="51E60A6E" w16cid:durableId="1BB9DC70"/>
  <w16cid:commentId w16cid:paraId="6DA61AB8" w16cid:durableId="7EFF0579"/>
  <w16cid:commentId w16cid:paraId="6AF2C936" w16cid:durableId="569273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896621" w14:textId="77777777" w:rsidR="00FD1FB5" w:rsidRDefault="00FD1FB5">
      <w:r>
        <w:separator/>
      </w:r>
    </w:p>
  </w:endnote>
  <w:endnote w:type="continuationSeparator" w:id="0">
    <w:p w14:paraId="218C4261" w14:textId="77777777" w:rsidR="00FD1FB5" w:rsidRDefault="00FD1F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Georgia">
    <w:panose1 w:val="02040502050405020303"/>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바탕">
    <w:altName w:val="Batang"/>
    <w:panose1 w:val="02030600000101010101"/>
    <w:charset w:val="81"/>
    <w:family w:val="roman"/>
    <w:pitch w:val="variable"/>
    <w:sig w:usb0="B00002AF" w:usb1="69D77CFB" w:usb2="00000030" w:usb3="00000000" w:csb0="0008009F" w:csb1="00000000"/>
  </w:font>
  <w:font w:name="조선신명조">
    <w:altName w:val="바탕"/>
    <w:charset w:val="81"/>
    <w:family w:val="roman"/>
    <w:pitch w:val="variable"/>
    <w:sig w:usb0="800002A7" w:usb1="29D77CFB" w:usb2="00000010" w:usb3="00000000" w:csb0="00080000" w:csb1="00000000"/>
  </w:font>
  <w:font w:name="Meiryo">
    <w:charset w:val="80"/>
    <w:family w:val="swiss"/>
    <w:pitch w:val="variable"/>
    <w:sig w:usb0="E00002FF" w:usb1="6AC7FFFF"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9BC27" w14:textId="77777777" w:rsidR="00A86E78" w:rsidRDefault="00A86E78">
    <w:pPr>
      <w:pStyle w:val="a3"/>
      <w:spacing w:line="14" w:lineRule="auto"/>
      <w:rPr>
        <w:sz w:val="20"/>
        <w:lang w:eastAsia="ko-K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DC8DFB" w14:textId="77777777" w:rsidR="00FD1FB5" w:rsidRDefault="00FD1FB5">
      <w:r>
        <w:separator/>
      </w:r>
    </w:p>
  </w:footnote>
  <w:footnote w:type="continuationSeparator" w:id="0">
    <w:p w14:paraId="4AB088A5" w14:textId="77777777" w:rsidR="00FD1FB5" w:rsidRDefault="00FD1F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32DD"/>
    <w:multiLevelType w:val="multilevel"/>
    <w:tmpl w:val="0D1E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4939AE"/>
    <w:multiLevelType w:val="multilevel"/>
    <w:tmpl w:val="06040492"/>
    <w:lvl w:ilvl="0">
      <w:start w:val="3"/>
      <w:numFmt w:val="decimal"/>
      <w:lvlText w:val="%1"/>
      <w:lvlJc w:val="left"/>
      <w:pPr>
        <w:ind w:left="360" w:hanging="360"/>
      </w:pPr>
      <w:rPr>
        <w:rFonts w:eastAsiaTheme="minorEastAsia" w:hint="default"/>
      </w:rPr>
    </w:lvl>
    <w:lvl w:ilvl="1">
      <w:start w:val="5"/>
      <w:numFmt w:val="decimal"/>
      <w:lvlText w:val="%1.%2"/>
      <w:lvlJc w:val="left"/>
      <w:pPr>
        <w:ind w:left="360" w:hanging="36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720" w:hanging="72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080" w:hanging="108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440" w:hanging="1440"/>
      </w:pPr>
      <w:rPr>
        <w:rFonts w:eastAsiaTheme="minorEastAsia" w:hint="default"/>
      </w:rPr>
    </w:lvl>
    <w:lvl w:ilvl="8">
      <w:start w:val="1"/>
      <w:numFmt w:val="decimal"/>
      <w:lvlText w:val="%1.%2.%3.%4.%5.%6.%7.%8.%9"/>
      <w:lvlJc w:val="left"/>
      <w:pPr>
        <w:ind w:left="1800" w:hanging="1800"/>
      </w:pPr>
      <w:rPr>
        <w:rFonts w:eastAsiaTheme="minorEastAsia" w:hint="default"/>
      </w:rPr>
    </w:lvl>
  </w:abstractNum>
  <w:abstractNum w:abstractNumId="2" w15:restartNumberingAfterBreak="0">
    <w:nsid w:val="136E20E8"/>
    <w:multiLevelType w:val="multilevel"/>
    <w:tmpl w:val="9F142E74"/>
    <w:lvl w:ilvl="0">
      <w:start w:val="1"/>
      <w:numFmt w:val="decimal"/>
      <w:lvlText w:val="%1."/>
      <w:lvlJc w:val="left"/>
      <w:pPr>
        <w:ind w:left="453" w:hanging="344"/>
      </w:pPr>
      <w:rPr>
        <w:rFonts w:ascii="Georgia" w:eastAsia="Georgia" w:hAnsi="Georgia" w:cs="Georgia" w:hint="default"/>
        <w:b/>
        <w:bCs/>
        <w:w w:val="106"/>
        <w:sz w:val="24"/>
        <w:szCs w:val="24"/>
        <w:lang w:val="en-US" w:eastAsia="en-US" w:bidi="en-US"/>
      </w:rPr>
    </w:lvl>
    <w:lvl w:ilvl="1">
      <w:start w:val="1"/>
      <w:numFmt w:val="decimal"/>
      <w:lvlText w:val="%1.%2."/>
      <w:lvlJc w:val="left"/>
      <w:pPr>
        <w:ind w:left="612" w:hanging="503"/>
      </w:pPr>
      <w:rPr>
        <w:rFonts w:ascii="Palatino Linotype" w:eastAsia="Palatino Linotype" w:hAnsi="Palatino Linotype" w:cs="Palatino Linotype" w:hint="default"/>
        <w:i/>
        <w:spacing w:val="-1"/>
        <w:w w:val="106"/>
        <w:sz w:val="24"/>
        <w:szCs w:val="24"/>
        <w:lang w:val="en-US" w:eastAsia="en-US" w:bidi="en-US"/>
      </w:rPr>
    </w:lvl>
    <w:lvl w:ilvl="2">
      <w:numFmt w:val="bullet"/>
      <w:lvlText w:val="•"/>
      <w:lvlJc w:val="left"/>
      <w:pPr>
        <w:ind w:left="1611" w:hanging="503"/>
      </w:pPr>
      <w:rPr>
        <w:rFonts w:hint="default"/>
        <w:lang w:val="en-US" w:eastAsia="en-US" w:bidi="en-US"/>
      </w:rPr>
    </w:lvl>
    <w:lvl w:ilvl="3">
      <w:numFmt w:val="bullet"/>
      <w:lvlText w:val="•"/>
      <w:lvlJc w:val="left"/>
      <w:pPr>
        <w:ind w:left="2603" w:hanging="503"/>
      </w:pPr>
      <w:rPr>
        <w:rFonts w:hint="default"/>
        <w:lang w:val="en-US" w:eastAsia="en-US" w:bidi="en-US"/>
      </w:rPr>
    </w:lvl>
    <w:lvl w:ilvl="4">
      <w:numFmt w:val="bullet"/>
      <w:lvlText w:val="•"/>
      <w:lvlJc w:val="left"/>
      <w:pPr>
        <w:ind w:left="3595" w:hanging="503"/>
      </w:pPr>
      <w:rPr>
        <w:rFonts w:hint="default"/>
        <w:lang w:val="en-US" w:eastAsia="en-US" w:bidi="en-US"/>
      </w:rPr>
    </w:lvl>
    <w:lvl w:ilvl="5">
      <w:numFmt w:val="bullet"/>
      <w:lvlText w:val="•"/>
      <w:lvlJc w:val="left"/>
      <w:pPr>
        <w:ind w:left="4586" w:hanging="503"/>
      </w:pPr>
      <w:rPr>
        <w:rFonts w:hint="default"/>
        <w:lang w:val="en-US" w:eastAsia="en-US" w:bidi="en-US"/>
      </w:rPr>
    </w:lvl>
    <w:lvl w:ilvl="6">
      <w:numFmt w:val="bullet"/>
      <w:lvlText w:val="•"/>
      <w:lvlJc w:val="left"/>
      <w:pPr>
        <w:ind w:left="5578" w:hanging="503"/>
      </w:pPr>
      <w:rPr>
        <w:rFonts w:hint="default"/>
        <w:lang w:val="en-US" w:eastAsia="en-US" w:bidi="en-US"/>
      </w:rPr>
    </w:lvl>
    <w:lvl w:ilvl="7">
      <w:numFmt w:val="bullet"/>
      <w:lvlText w:val="•"/>
      <w:lvlJc w:val="left"/>
      <w:pPr>
        <w:ind w:left="6570" w:hanging="503"/>
      </w:pPr>
      <w:rPr>
        <w:rFonts w:hint="default"/>
        <w:lang w:val="en-US" w:eastAsia="en-US" w:bidi="en-US"/>
      </w:rPr>
    </w:lvl>
    <w:lvl w:ilvl="8">
      <w:numFmt w:val="bullet"/>
      <w:lvlText w:val="•"/>
      <w:lvlJc w:val="left"/>
      <w:pPr>
        <w:ind w:left="7562" w:hanging="503"/>
      </w:pPr>
      <w:rPr>
        <w:rFonts w:hint="default"/>
        <w:lang w:val="en-US" w:eastAsia="en-US" w:bidi="en-US"/>
      </w:rPr>
    </w:lvl>
  </w:abstractNum>
  <w:abstractNum w:abstractNumId="3" w15:restartNumberingAfterBreak="0">
    <w:nsid w:val="161C5957"/>
    <w:multiLevelType w:val="multilevel"/>
    <w:tmpl w:val="50CCFF8A"/>
    <w:lvl w:ilvl="0">
      <w:start w:val="3"/>
      <w:numFmt w:val="decimal"/>
      <w:lvlText w:val="%1"/>
      <w:lvlJc w:val="left"/>
      <w:pPr>
        <w:ind w:left="360" w:hanging="360"/>
      </w:pPr>
      <w:rPr>
        <w:rFonts w:ascii="맑은 고딕" w:eastAsia="맑은 고딕" w:hAnsi="맑은 고딕" w:cs="맑은 고딕" w:hint="default"/>
        <w:color w:val="0070C0"/>
      </w:rPr>
    </w:lvl>
    <w:lvl w:ilvl="1">
      <w:start w:val="2"/>
      <w:numFmt w:val="decimal"/>
      <w:lvlText w:val="%1.%2"/>
      <w:lvlJc w:val="left"/>
      <w:pPr>
        <w:ind w:left="360" w:hanging="360"/>
      </w:pPr>
      <w:rPr>
        <w:rFonts w:ascii="맑은 고딕" w:eastAsia="맑은 고딕" w:hAnsi="맑은 고딕" w:cs="맑은 고딕" w:hint="default"/>
        <w:color w:val="0070C0"/>
      </w:rPr>
    </w:lvl>
    <w:lvl w:ilvl="2">
      <w:start w:val="1"/>
      <w:numFmt w:val="decimal"/>
      <w:lvlText w:val="%1.%2.%3"/>
      <w:lvlJc w:val="left"/>
      <w:pPr>
        <w:ind w:left="720" w:hanging="720"/>
      </w:pPr>
      <w:rPr>
        <w:rFonts w:ascii="맑은 고딕" w:eastAsia="맑은 고딕" w:hAnsi="맑은 고딕" w:cs="맑은 고딕" w:hint="default"/>
        <w:color w:val="0070C0"/>
      </w:rPr>
    </w:lvl>
    <w:lvl w:ilvl="3">
      <w:start w:val="1"/>
      <w:numFmt w:val="decimal"/>
      <w:lvlText w:val="%1.%2.%3.%4"/>
      <w:lvlJc w:val="left"/>
      <w:pPr>
        <w:ind w:left="720" w:hanging="720"/>
      </w:pPr>
      <w:rPr>
        <w:rFonts w:ascii="맑은 고딕" w:eastAsia="맑은 고딕" w:hAnsi="맑은 고딕" w:cs="맑은 고딕" w:hint="default"/>
        <w:color w:val="0070C0"/>
      </w:rPr>
    </w:lvl>
    <w:lvl w:ilvl="4">
      <w:start w:val="1"/>
      <w:numFmt w:val="decimal"/>
      <w:lvlText w:val="%1.%2.%3.%4.%5"/>
      <w:lvlJc w:val="left"/>
      <w:pPr>
        <w:ind w:left="1080" w:hanging="1080"/>
      </w:pPr>
      <w:rPr>
        <w:rFonts w:ascii="맑은 고딕" w:eastAsia="맑은 고딕" w:hAnsi="맑은 고딕" w:cs="맑은 고딕" w:hint="default"/>
        <w:color w:val="0070C0"/>
      </w:rPr>
    </w:lvl>
    <w:lvl w:ilvl="5">
      <w:start w:val="1"/>
      <w:numFmt w:val="decimal"/>
      <w:lvlText w:val="%1.%2.%3.%4.%5.%6"/>
      <w:lvlJc w:val="left"/>
      <w:pPr>
        <w:ind w:left="1080" w:hanging="1080"/>
      </w:pPr>
      <w:rPr>
        <w:rFonts w:ascii="맑은 고딕" w:eastAsia="맑은 고딕" w:hAnsi="맑은 고딕" w:cs="맑은 고딕" w:hint="default"/>
        <w:color w:val="0070C0"/>
      </w:rPr>
    </w:lvl>
    <w:lvl w:ilvl="6">
      <w:start w:val="1"/>
      <w:numFmt w:val="decimal"/>
      <w:lvlText w:val="%1.%2.%3.%4.%5.%6.%7"/>
      <w:lvlJc w:val="left"/>
      <w:pPr>
        <w:ind w:left="1440" w:hanging="1440"/>
      </w:pPr>
      <w:rPr>
        <w:rFonts w:ascii="맑은 고딕" w:eastAsia="맑은 고딕" w:hAnsi="맑은 고딕" w:cs="맑은 고딕" w:hint="default"/>
        <w:color w:val="0070C0"/>
      </w:rPr>
    </w:lvl>
    <w:lvl w:ilvl="7">
      <w:start w:val="1"/>
      <w:numFmt w:val="decimal"/>
      <w:lvlText w:val="%1.%2.%3.%4.%5.%6.%7.%8"/>
      <w:lvlJc w:val="left"/>
      <w:pPr>
        <w:ind w:left="1440" w:hanging="1440"/>
      </w:pPr>
      <w:rPr>
        <w:rFonts w:ascii="맑은 고딕" w:eastAsia="맑은 고딕" w:hAnsi="맑은 고딕" w:cs="맑은 고딕" w:hint="default"/>
        <w:color w:val="0070C0"/>
      </w:rPr>
    </w:lvl>
    <w:lvl w:ilvl="8">
      <w:start w:val="1"/>
      <w:numFmt w:val="decimal"/>
      <w:lvlText w:val="%1.%2.%3.%4.%5.%6.%7.%8.%9"/>
      <w:lvlJc w:val="left"/>
      <w:pPr>
        <w:ind w:left="1800" w:hanging="1800"/>
      </w:pPr>
      <w:rPr>
        <w:rFonts w:ascii="맑은 고딕" w:eastAsia="맑은 고딕" w:hAnsi="맑은 고딕" w:cs="맑은 고딕" w:hint="default"/>
        <w:color w:val="0070C0"/>
      </w:rPr>
    </w:lvl>
  </w:abstractNum>
  <w:abstractNum w:abstractNumId="4" w15:restartNumberingAfterBreak="0">
    <w:nsid w:val="2AA940DE"/>
    <w:multiLevelType w:val="multilevel"/>
    <w:tmpl w:val="79984646"/>
    <w:lvl w:ilvl="0">
      <w:start w:val="1"/>
      <w:numFmt w:val="decimal"/>
      <w:lvlText w:val="%1."/>
      <w:lvlJc w:val="left"/>
      <w:pPr>
        <w:ind w:left="453" w:hanging="344"/>
      </w:pPr>
      <w:rPr>
        <w:rFonts w:ascii="Georgia" w:eastAsia="Georgia" w:hAnsi="Georgia" w:cs="Georgia"/>
        <w:b/>
        <w:sz w:val="24"/>
        <w:szCs w:val="24"/>
      </w:rPr>
    </w:lvl>
    <w:lvl w:ilvl="1">
      <w:start w:val="1"/>
      <w:numFmt w:val="decimal"/>
      <w:lvlText w:val="%1.%2."/>
      <w:lvlJc w:val="left"/>
      <w:pPr>
        <w:ind w:left="502" w:hanging="502"/>
      </w:pPr>
      <w:rPr>
        <w:rFonts w:ascii="Palatino Linotype" w:eastAsia="Palatino Linotype" w:hAnsi="Palatino Linotype" w:cs="Palatino Linotype"/>
        <w:i/>
        <w:sz w:val="24"/>
        <w:szCs w:val="24"/>
      </w:rPr>
    </w:lvl>
    <w:lvl w:ilvl="2">
      <w:numFmt w:val="bullet"/>
      <w:lvlText w:val="•"/>
      <w:lvlJc w:val="left"/>
      <w:pPr>
        <w:ind w:left="1611" w:hanging="503"/>
      </w:pPr>
    </w:lvl>
    <w:lvl w:ilvl="3">
      <w:numFmt w:val="bullet"/>
      <w:lvlText w:val="•"/>
      <w:lvlJc w:val="left"/>
      <w:pPr>
        <w:ind w:left="2603" w:hanging="503"/>
      </w:pPr>
    </w:lvl>
    <w:lvl w:ilvl="4">
      <w:numFmt w:val="bullet"/>
      <w:lvlText w:val="•"/>
      <w:lvlJc w:val="left"/>
      <w:pPr>
        <w:ind w:left="3595" w:hanging="503"/>
      </w:pPr>
    </w:lvl>
    <w:lvl w:ilvl="5">
      <w:numFmt w:val="bullet"/>
      <w:lvlText w:val="•"/>
      <w:lvlJc w:val="left"/>
      <w:pPr>
        <w:ind w:left="4586" w:hanging="503"/>
      </w:pPr>
    </w:lvl>
    <w:lvl w:ilvl="6">
      <w:numFmt w:val="bullet"/>
      <w:lvlText w:val="•"/>
      <w:lvlJc w:val="left"/>
      <w:pPr>
        <w:ind w:left="5578" w:hanging="503"/>
      </w:pPr>
    </w:lvl>
    <w:lvl w:ilvl="7">
      <w:numFmt w:val="bullet"/>
      <w:lvlText w:val="•"/>
      <w:lvlJc w:val="left"/>
      <w:pPr>
        <w:ind w:left="6570" w:hanging="503"/>
      </w:pPr>
    </w:lvl>
    <w:lvl w:ilvl="8">
      <w:numFmt w:val="bullet"/>
      <w:lvlText w:val="•"/>
      <w:lvlJc w:val="left"/>
      <w:pPr>
        <w:ind w:left="7562" w:hanging="502"/>
      </w:pPr>
    </w:lvl>
  </w:abstractNum>
  <w:abstractNum w:abstractNumId="5" w15:restartNumberingAfterBreak="0">
    <w:nsid w:val="392F0914"/>
    <w:multiLevelType w:val="multilevel"/>
    <w:tmpl w:val="ED961BE2"/>
    <w:lvl w:ilvl="0">
      <w:start w:val="4"/>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F6E2FFE"/>
    <w:multiLevelType w:val="hybridMultilevel"/>
    <w:tmpl w:val="A0543A5C"/>
    <w:lvl w:ilvl="0" w:tplc="21DAF9C4">
      <w:start w:val="1"/>
      <w:numFmt w:val="decimal"/>
      <w:lvlText w:val="(%1)"/>
      <w:lvlJc w:val="left"/>
      <w:pPr>
        <w:ind w:left="540" w:hanging="360"/>
      </w:pPr>
      <w:rPr>
        <w:rFonts w:hint="default"/>
      </w:rPr>
    </w:lvl>
    <w:lvl w:ilvl="1" w:tplc="04090019" w:tentative="1">
      <w:start w:val="1"/>
      <w:numFmt w:val="upperLetter"/>
      <w:lvlText w:val="%2."/>
      <w:lvlJc w:val="left"/>
      <w:pPr>
        <w:ind w:left="1060" w:hanging="440"/>
      </w:pPr>
    </w:lvl>
    <w:lvl w:ilvl="2" w:tplc="0409001B" w:tentative="1">
      <w:start w:val="1"/>
      <w:numFmt w:val="lowerRoman"/>
      <w:lvlText w:val="%3."/>
      <w:lvlJc w:val="right"/>
      <w:pPr>
        <w:ind w:left="1500" w:hanging="440"/>
      </w:pPr>
    </w:lvl>
    <w:lvl w:ilvl="3" w:tplc="0409000F" w:tentative="1">
      <w:start w:val="1"/>
      <w:numFmt w:val="decimal"/>
      <w:lvlText w:val="%4."/>
      <w:lvlJc w:val="left"/>
      <w:pPr>
        <w:ind w:left="1940" w:hanging="440"/>
      </w:pPr>
    </w:lvl>
    <w:lvl w:ilvl="4" w:tplc="04090019" w:tentative="1">
      <w:start w:val="1"/>
      <w:numFmt w:val="upperLetter"/>
      <w:lvlText w:val="%5."/>
      <w:lvlJc w:val="left"/>
      <w:pPr>
        <w:ind w:left="2380" w:hanging="440"/>
      </w:pPr>
    </w:lvl>
    <w:lvl w:ilvl="5" w:tplc="0409001B" w:tentative="1">
      <w:start w:val="1"/>
      <w:numFmt w:val="lowerRoman"/>
      <w:lvlText w:val="%6."/>
      <w:lvlJc w:val="right"/>
      <w:pPr>
        <w:ind w:left="2820" w:hanging="440"/>
      </w:pPr>
    </w:lvl>
    <w:lvl w:ilvl="6" w:tplc="0409000F" w:tentative="1">
      <w:start w:val="1"/>
      <w:numFmt w:val="decimal"/>
      <w:lvlText w:val="%7."/>
      <w:lvlJc w:val="left"/>
      <w:pPr>
        <w:ind w:left="3260" w:hanging="440"/>
      </w:pPr>
    </w:lvl>
    <w:lvl w:ilvl="7" w:tplc="04090019" w:tentative="1">
      <w:start w:val="1"/>
      <w:numFmt w:val="upperLetter"/>
      <w:lvlText w:val="%8."/>
      <w:lvlJc w:val="left"/>
      <w:pPr>
        <w:ind w:left="3700" w:hanging="440"/>
      </w:pPr>
    </w:lvl>
    <w:lvl w:ilvl="8" w:tplc="0409001B" w:tentative="1">
      <w:start w:val="1"/>
      <w:numFmt w:val="lowerRoman"/>
      <w:lvlText w:val="%9."/>
      <w:lvlJc w:val="right"/>
      <w:pPr>
        <w:ind w:left="4140" w:hanging="440"/>
      </w:pPr>
    </w:lvl>
  </w:abstractNum>
  <w:abstractNum w:abstractNumId="7" w15:restartNumberingAfterBreak="0">
    <w:nsid w:val="437F3328"/>
    <w:multiLevelType w:val="multilevel"/>
    <w:tmpl w:val="AAD2C280"/>
    <w:lvl w:ilvl="0">
      <w:start w:val="3"/>
      <w:numFmt w:val="decimal"/>
      <w:lvlText w:val="%1."/>
      <w:lvlJc w:val="left"/>
      <w:pPr>
        <w:ind w:left="360" w:hanging="360"/>
      </w:pPr>
      <w:rPr>
        <w:rFonts w:ascii="맑은 고딕" w:eastAsia="맑은 고딕" w:hAnsi="맑은 고딕" w:cs="맑은 고딕" w:hint="default"/>
        <w:color w:val="0070C0"/>
      </w:rPr>
    </w:lvl>
    <w:lvl w:ilvl="1">
      <w:start w:val="2"/>
      <w:numFmt w:val="decimal"/>
      <w:lvlText w:val="%1.%2."/>
      <w:lvlJc w:val="left"/>
      <w:pPr>
        <w:ind w:left="360" w:hanging="360"/>
      </w:pPr>
      <w:rPr>
        <w:rFonts w:ascii="맑은 고딕" w:eastAsia="맑은 고딕" w:hAnsi="맑은 고딕" w:cs="맑은 고딕" w:hint="default"/>
        <w:color w:val="0070C0"/>
      </w:rPr>
    </w:lvl>
    <w:lvl w:ilvl="2">
      <w:start w:val="1"/>
      <w:numFmt w:val="decimal"/>
      <w:lvlText w:val="%1.%2.%3."/>
      <w:lvlJc w:val="left"/>
      <w:pPr>
        <w:ind w:left="720" w:hanging="720"/>
      </w:pPr>
      <w:rPr>
        <w:rFonts w:ascii="맑은 고딕" w:eastAsia="맑은 고딕" w:hAnsi="맑은 고딕" w:cs="맑은 고딕" w:hint="default"/>
        <w:color w:val="0070C0"/>
      </w:rPr>
    </w:lvl>
    <w:lvl w:ilvl="3">
      <w:start w:val="1"/>
      <w:numFmt w:val="decimal"/>
      <w:lvlText w:val="%1.%2.%3.%4."/>
      <w:lvlJc w:val="left"/>
      <w:pPr>
        <w:ind w:left="720" w:hanging="720"/>
      </w:pPr>
      <w:rPr>
        <w:rFonts w:ascii="맑은 고딕" w:eastAsia="맑은 고딕" w:hAnsi="맑은 고딕" w:cs="맑은 고딕" w:hint="default"/>
        <w:color w:val="0070C0"/>
      </w:rPr>
    </w:lvl>
    <w:lvl w:ilvl="4">
      <w:start w:val="1"/>
      <w:numFmt w:val="decimal"/>
      <w:lvlText w:val="%1.%2.%3.%4.%5."/>
      <w:lvlJc w:val="left"/>
      <w:pPr>
        <w:ind w:left="1080" w:hanging="1080"/>
      </w:pPr>
      <w:rPr>
        <w:rFonts w:ascii="맑은 고딕" w:eastAsia="맑은 고딕" w:hAnsi="맑은 고딕" w:cs="맑은 고딕" w:hint="default"/>
        <w:color w:val="0070C0"/>
      </w:rPr>
    </w:lvl>
    <w:lvl w:ilvl="5">
      <w:start w:val="1"/>
      <w:numFmt w:val="decimal"/>
      <w:lvlText w:val="%1.%2.%3.%4.%5.%6."/>
      <w:lvlJc w:val="left"/>
      <w:pPr>
        <w:ind w:left="1080" w:hanging="1080"/>
      </w:pPr>
      <w:rPr>
        <w:rFonts w:ascii="맑은 고딕" w:eastAsia="맑은 고딕" w:hAnsi="맑은 고딕" w:cs="맑은 고딕" w:hint="default"/>
        <w:color w:val="0070C0"/>
      </w:rPr>
    </w:lvl>
    <w:lvl w:ilvl="6">
      <w:start w:val="1"/>
      <w:numFmt w:val="decimal"/>
      <w:lvlText w:val="%1.%2.%3.%4.%5.%6.%7."/>
      <w:lvlJc w:val="left"/>
      <w:pPr>
        <w:ind w:left="1440" w:hanging="1440"/>
      </w:pPr>
      <w:rPr>
        <w:rFonts w:ascii="맑은 고딕" w:eastAsia="맑은 고딕" w:hAnsi="맑은 고딕" w:cs="맑은 고딕" w:hint="default"/>
        <w:color w:val="0070C0"/>
      </w:rPr>
    </w:lvl>
    <w:lvl w:ilvl="7">
      <w:start w:val="1"/>
      <w:numFmt w:val="decimal"/>
      <w:lvlText w:val="%1.%2.%3.%4.%5.%6.%7.%8."/>
      <w:lvlJc w:val="left"/>
      <w:pPr>
        <w:ind w:left="1440" w:hanging="1440"/>
      </w:pPr>
      <w:rPr>
        <w:rFonts w:ascii="맑은 고딕" w:eastAsia="맑은 고딕" w:hAnsi="맑은 고딕" w:cs="맑은 고딕" w:hint="default"/>
        <w:color w:val="0070C0"/>
      </w:rPr>
    </w:lvl>
    <w:lvl w:ilvl="8">
      <w:start w:val="1"/>
      <w:numFmt w:val="decimal"/>
      <w:lvlText w:val="%1.%2.%3.%4.%5.%6.%7.%8.%9."/>
      <w:lvlJc w:val="left"/>
      <w:pPr>
        <w:ind w:left="1800" w:hanging="1800"/>
      </w:pPr>
      <w:rPr>
        <w:rFonts w:ascii="맑은 고딕" w:eastAsia="맑은 고딕" w:hAnsi="맑은 고딕" w:cs="맑은 고딕" w:hint="default"/>
        <w:color w:val="0070C0"/>
      </w:rPr>
    </w:lvl>
  </w:abstractNum>
  <w:abstractNum w:abstractNumId="8" w15:restartNumberingAfterBreak="0">
    <w:nsid w:val="45534417"/>
    <w:multiLevelType w:val="multilevel"/>
    <w:tmpl w:val="E9D2D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2018AC"/>
    <w:multiLevelType w:val="multilevel"/>
    <w:tmpl w:val="8406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B04CC8"/>
    <w:multiLevelType w:val="multilevel"/>
    <w:tmpl w:val="B8D69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2117AF"/>
    <w:multiLevelType w:val="multilevel"/>
    <w:tmpl w:val="87462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4D2FC0"/>
    <w:multiLevelType w:val="hybridMultilevel"/>
    <w:tmpl w:val="2F482B1C"/>
    <w:lvl w:ilvl="0" w:tplc="DBA0173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15:restartNumberingAfterBreak="0">
    <w:nsid w:val="6E59118E"/>
    <w:multiLevelType w:val="multilevel"/>
    <w:tmpl w:val="67B2A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014BB0"/>
    <w:multiLevelType w:val="multilevel"/>
    <w:tmpl w:val="ABDC91D4"/>
    <w:lvl w:ilvl="0">
      <w:start w:val="3"/>
      <w:numFmt w:val="decimal"/>
      <w:lvlText w:val="%1"/>
      <w:lvlJc w:val="left"/>
      <w:pPr>
        <w:ind w:left="490" w:hanging="490"/>
      </w:pPr>
      <w:rPr>
        <w:rFonts w:hint="default"/>
      </w:rPr>
    </w:lvl>
    <w:lvl w:ilvl="1">
      <w:start w:val="3"/>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3FB3034"/>
    <w:multiLevelType w:val="multilevel"/>
    <w:tmpl w:val="DFB83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192744"/>
    <w:multiLevelType w:val="multilevel"/>
    <w:tmpl w:val="79984646"/>
    <w:lvl w:ilvl="0">
      <w:start w:val="1"/>
      <w:numFmt w:val="decimal"/>
      <w:lvlText w:val="%1."/>
      <w:lvlJc w:val="left"/>
      <w:pPr>
        <w:ind w:left="453" w:hanging="344"/>
      </w:pPr>
      <w:rPr>
        <w:rFonts w:ascii="Georgia" w:eastAsia="Georgia" w:hAnsi="Georgia" w:cs="Georgia"/>
        <w:b/>
        <w:sz w:val="24"/>
        <w:szCs w:val="24"/>
      </w:rPr>
    </w:lvl>
    <w:lvl w:ilvl="1">
      <w:start w:val="1"/>
      <w:numFmt w:val="decimal"/>
      <w:lvlText w:val="%1.%2."/>
      <w:lvlJc w:val="left"/>
      <w:pPr>
        <w:ind w:left="502" w:hanging="502"/>
      </w:pPr>
      <w:rPr>
        <w:rFonts w:ascii="Palatino Linotype" w:eastAsia="Palatino Linotype" w:hAnsi="Palatino Linotype" w:cs="Palatino Linotype"/>
        <w:i/>
        <w:sz w:val="24"/>
        <w:szCs w:val="24"/>
      </w:rPr>
    </w:lvl>
    <w:lvl w:ilvl="2">
      <w:numFmt w:val="bullet"/>
      <w:lvlText w:val="•"/>
      <w:lvlJc w:val="left"/>
      <w:pPr>
        <w:ind w:left="1611" w:hanging="503"/>
      </w:pPr>
    </w:lvl>
    <w:lvl w:ilvl="3">
      <w:numFmt w:val="bullet"/>
      <w:lvlText w:val="•"/>
      <w:lvlJc w:val="left"/>
      <w:pPr>
        <w:ind w:left="2603" w:hanging="503"/>
      </w:pPr>
    </w:lvl>
    <w:lvl w:ilvl="4">
      <w:numFmt w:val="bullet"/>
      <w:lvlText w:val="•"/>
      <w:lvlJc w:val="left"/>
      <w:pPr>
        <w:ind w:left="3595" w:hanging="503"/>
      </w:pPr>
    </w:lvl>
    <w:lvl w:ilvl="5">
      <w:numFmt w:val="bullet"/>
      <w:lvlText w:val="•"/>
      <w:lvlJc w:val="left"/>
      <w:pPr>
        <w:ind w:left="4586" w:hanging="503"/>
      </w:pPr>
    </w:lvl>
    <w:lvl w:ilvl="6">
      <w:numFmt w:val="bullet"/>
      <w:lvlText w:val="•"/>
      <w:lvlJc w:val="left"/>
      <w:pPr>
        <w:ind w:left="5578" w:hanging="503"/>
      </w:pPr>
    </w:lvl>
    <w:lvl w:ilvl="7">
      <w:numFmt w:val="bullet"/>
      <w:lvlText w:val="•"/>
      <w:lvlJc w:val="left"/>
      <w:pPr>
        <w:ind w:left="6570" w:hanging="503"/>
      </w:pPr>
    </w:lvl>
    <w:lvl w:ilvl="8">
      <w:numFmt w:val="bullet"/>
      <w:lvlText w:val="•"/>
      <w:lvlJc w:val="left"/>
      <w:pPr>
        <w:ind w:left="7562" w:hanging="502"/>
      </w:pPr>
    </w:lvl>
  </w:abstractNum>
  <w:abstractNum w:abstractNumId="17" w15:restartNumberingAfterBreak="0">
    <w:nsid w:val="785A74B7"/>
    <w:multiLevelType w:val="multilevel"/>
    <w:tmpl w:val="E1FE68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711822"/>
    <w:multiLevelType w:val="multilevel"/>
    <w:tmpl w:val="F478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0931B9"/>
    <w:multiLevelType w:val="multilevel"/>
    <w:tmpl w:val="70BA0B8C"/>
    <w:lvl w:ilvl="0">
      <w:start w:val="3"/>
      <w:numFmt w:val="decimal"/>
      <w:lvlText w:val="%1."/>
      <w:lvlJc w:val="left"/>
      <w:pPr>
        <w:ind w:left="360" w:hanging="360"/>
      </w:pPr>
      <w:rPr>
        <w:rFonts w:eastAsiaTheme="minorEastAsia" w:hint="default"/>
      </w:rPr>
    </w:lvl>
    <w:lvl w:ilvl="1">
      <w:start w:val="6"/>
      <w:numFmt w:val="decimal"/>
      <w:lvlText w:val="%1.%2."/>
      <w:lvlJc w:val="left"/>
      <w:pPr>
        <w:ind w:left="360" w:hanging="36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720" w:hanging="72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080" w:hanging="108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440" w:hanging="1440"/>
      </w:pPr>
      <w:rPr>
        <w:rFonts w:eastAsiaTheme="minorEastAsia" w:hint="default"/>
      </w:rPr>
    </w:lvl>
    <w:lvl w:ilvl="8">
      <w:start w:val="1"/>
      <w:numFmt w:val="decimal"/>
      <w:lvlText w:val="%1.%2.%3.%4.%5.%6.%7.%8.%9."/>
      <w:lvlJc w:val="left"/>
      <w:pPr>
        <w:ind w:left="1800" w:hanging="1800"/>
      </w:pPr>
      <w:rPr>
        <w:rFonts w:eastAsiaTheme="minorEastAsia" w:hint="default"/>
      </w:rPr>
    </w:lvl>
  </w:abstractNum>
  <w:num w:numId="1" w16cid:durableId="600336843">
    <w:abstractNumId w:val="2"/>
  </w:num>
  <w:num w:numId="2" w16cid:durableId="376901796">
    <w:abstractNumId w:val="4"/>
  </w:num>
  <w:num w:numId="3" w16cid:durableId="298389593">
    <w:abstractNumId w:val="11"/>
  </w:num>
  <w:num w:numId="4" w16cid:durableId="1324314379">
    <w:abstractNumId w:val="18"/>
  </w:num>
  <w:num w:numId="5" w16cid:durableId="571889947">
    <w:abstractNumId w:val="9"/>
  </w:num>
  <w:num w:numId="6" w16cid:durableId="859199719">
    <w:abstractNumId w:val="13"/>
  </w:num>
  <w:num w:numId="7" w16cid:durableId="2138524015">
    <w:abstractNumId w:val="10"/>
  </w:num>
  <w:num w:numId="8" w16cid:durableId="1128233996">
    <w:abstractNumId w:val="17"/>
  </w:num>
  <w:num w:numId="9" w16cid:durableId="1595819023">
    <w:abstractNumId w:val="1"/>
  </w:num>
  <w:num w:numId="10" w16cid:durableId="581646796">
    <w:abstractNumId w:val="19"/>
  </w:num>
  <w:num w:numId="11" w16cid:durableId="515119642">
    <w:abstractNumId w:val="8"/>
  </w:num>
  <w:num w:numId="12" w16cid:durableId="241330975">
    <w:abstractNumId w:val="14"/>
  </w:num>
  <w:num w:numId="13" w16cid:durableId="684404813">
    <w:abstractNumId w:val="16"/>
  </w:num>
  <w:num w:numId="14" w16cid:durableId="173107940">
    <w:abstractNumId w:val="3"/>
  </w:num>
  <w:num w:numId="15" w16cid:durableId="221869075">
    <w:abstractNumId w:val="7"/>
  </w:num>
  <w:num w:numId="16" w16cid:durableId="1278097763">
    <w:abstractNumId w:val="15"/>
  </w:num>
  <w:num w:numId="17" w16cid:durableId="260333299">
    <w:abstractNumId w:val="5"/>
  </w:num>
  <w:num w:numId="18" w16cid:durableId="1693918105">
    <w:abstractNumId w:val="12"/>
  </w:num>
  <w:num w:numId="19" w16cid:durableId="269557193">
    <w:abstractNumId w:val="0"/>
  </w:num>
  <w:num w:numId="20" w16cid:durableId="91390213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K">
    <w15:presenceInfo w15:providerId="None" w15:userId="K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defaultTabStop w:val="80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dzzrerwqx2senevt2h5t5zdxda0pfvxwtx0&quot;&gt;My EndNote Library_KK&lt;record-ids&gt;&lt;item&gt;300&lt;/item&gt;&lt;item&gt;301&lt;/item&gt;&lt;item&gt;303&lt;/item&gt;&lt;item&gt;304&lt;/item&gt;&lt;item&gt;305&lt;/item&gt;&lt;item&gt;306&lt;/item&gt;&lt;item&gt;307&lt;/item&gt;&lt;item&gt;308&lt;/item&gt;&lt;item&gt;309&lt;/item&gt;&lt;item&gt;310&lt;/item&gt;&lt;item&gt;311&lt;/item&gt;&lt;item&gt;312&lt;/item&gt;&lt;item&gt;314&lt;/item&gt;&lt;item&gt;316&lt;/item&gt;&lt;item&gt;317&lt;/item&gt;&lt;item&gt;318&lt;/item&gt;&lt;item&gt;319&lt;/item&gt;&lt;item&gt;320&lt;/item&gt;&lt;item&gt;321&lt;/item&gt;&lt;item&gt;322&lt;/item&gt;&lt;item&gt;323&lt;/item&gt;&lt;item&gt;324&lt;/item&gt;&lt;item&gt;325&lt;/item&gt;&lt;item&gt;326&lt;/item&gt;&lt;/record-ids&gt;&lt;/item&gt;&lt;/Libraries&gt;"/>
  </w:docVars>
  <w:rsids>
    <w:rsidRoot w:val="00637E56"/>
    <w:rsid w:val="00003702"/>
    <w:rsid w:val="0000377B"/>
    <w:rsid w:val="000041AA"/>
    <w:rsid w:val="00004767"/>
    <w:rsid w:val="00005728"/>
    <w:rsid w:val="00007654"/>
    <w:rsid w:val="00007677"/>
    <w:rsid w:val="0000791B"/>
    <w:rsid w:val="00011747"/>
    <w:rsid w:val="00011F5C"/>
    <w:rsid w:val="00012413"/>
    <w:rsid w:val="00012AB3"/>
    <w:rsid w:val="0001460B"/>
    <w:rsid w:val="00017982"/>
    <w:rsid w:val="00017E8A"/>
    <w:rsid w:val="000202EA"/>
    <w:rsid w:val="00020C48"/>
    <w:rsid w:val="00032371"/>
    <w:rsid w:val="00033EA9"/>
    <w:rsid w:val="0003479B"/>
    <w:rsid w:val="000364E8"/>
    <w:rsid w:val="000365FA"/>
    <w:rsid w:val="00036AFB"/>
    <w:rsid w:val="00040706"/>
    <w:rsid w:val="00041052"/>
    <w:rsid w:val="0004165A"/>
    <w:rsid w:val="00041D49"/>
    <w:rsid w:val="00042AA5"/>
    <w:rsid w:val="00043F40"/>
    <w:rsid w:val="000440EA"/>
    <w:rsid w:val="00045AAB"/>
    <w:rsid w:val="00045F51"/>
    <w:rsid w:val="000468DA"/>
    <w:rsid w:val="00046D53"/>
    <w:rsid w:val="00051A23"/>
    <w:rsid w:val="0005432D"/>
    <w:rsid w:val="00055F48"/>
    <w:rsid w:val="00057613"/>
    <w:rsid w:val="000601CC"/>
    <w:rsid w:val="00060614"/>
    <w:rsid w:val="00061579"/>
    <w:rsid w:val="0006422C"/>
    <w:rsid w:val="00065F2E"/>
    <w:rsid w:val="000704C1"/>
    <w:rsid w:val="0007175B"/>
    <w:rsid w:val="000750E3"/>
    <w:rsid w:val="00077192"/>
    <w:rsid w:val="000815D1"/>
    <w:rsid w:val="00081AD7"/>
    <w:rsid w:val="00083101"/>
    <w:rsid w:val="0008347A"/>
    <w:rsid w:val="00084A80"/>
    <w:rsid w:val="0008738E"/>
    <w:rsid w:val="00093742"/>
    <w:rsid w:val="000937AF"/>
    <w:rsid w:val="0009545C"/>
    <w:rsid w:val="000A030B"/>
    <w:rsid w:val="000A544F"/>
    <w:rsid w:val="000B6012"/>
    <w:rsid w:val="000B7AAD"/>
    <w:rsid w:val="000C02F1"/>
    <w:rsid w:val="000C07FF"/>
    <w:rsid w:val="000D02AA"/>
    <w:rsid w:val="000D1211"/>
    <w:rsid w:val="000D1577"/>
    <w:rsid w:val="000D287C"/>
    <w:rsid w:val="000D28EC"/>
    <w:rsid w:val="000D5BD4"/>
    <w:rsid w:val="000D6ACA"/>
    <w:rsid w:val="000E193E"/>
    <w:rsid w:val="000E2114"/>
    <w:rsid w:val="000E3BC0"/>
    <w:rsid w:val="000F3A64"/>
    <w:rsid w:val="000F4085"/>
    <w:rsid w:val="000F41CA"/>
    <w:rsid w:val="000F6305"/>
    <w:rsid w:val="000F70F1"/>
    <w:rsid w:val="000F7AE4"/>
    <w:rsid w:val="00100C88"/>
    <w:rsid w:val="00101F9A"/>
    <w:rsid w:val="001021B8"/>
    <w:rsid w:val="00103541"/>
    <w:rsid w:val="00107C14"/>
    <w:rsid w:val="00110235"/>
    <w:rsid w:val="00112D1D"/>
    <w:rsid w:val="00113399"/>
    <w:rsid w:val="00114ED1"/>
    <w:rsid w:val="00116709"/>
    <w:rsid w:val="00124DC6"/>
    <w:rsid w:val="001311A1"/>
    <w:rsid w:val="0013137F"/>
    <w:rsid w:val="00132279"/>
    <w:rsid w:val="0013335B"/>
    <w:rsid w:val="00134D89"/>
    <w:rsid w:val="00135C19"/>
    <w:rsid w:val="0013794E"/>
    <w:rsid w:val="00141916"/>
    <w:rsid w:val="00141A47"/>
    <w:rsid w:val="00147155"/>
    <w:rsid w:val="001474EC"/>
    <w:rsid w:val="001504C2"/>
    <w:rsid w:val="00152155"/>
    <w:rsid w:val="001547EF"/>
    <w:rsid w:val="00155A0E"/>
    <w:rsid w:val="001622DC"/>
    <w:rsid w:val="001625BB"/>
    <w:rsid w:val="00163DBA"/>
    <w:rsid w:val="00164836"/>
    <w:rsid w:val="0016503F"/>
    <w:rsid w:val="001652ED"/>
    <w:rsid w:val="00165EA7"/>
    <w:rsid w:val="001670D8"/>
    <w:rsid w:val="00171734"/>
    <w:rsid w:val="001720AA"/>
    <w:rsid w:val="001765BC"/>
    <w:rsid w:val="001774DD"/>
    <w:rsid w:val="00185EBD"/>
    <w:rsid w:val="00186259"/>
    <w:rsid w:val="0018644F"/>
    <w:rsid w:val="00190764"/>
    <w:rsid w:val="001908BD"/>
    <w:rsid w:val="00193517"/>
    <w:rsid w:val="00196027"/>
    <w:rsid w:val="00196C5A"/>
    <w:rsid w:val="001970D1"/>
    <w:rsid w:val="0019713E"/>
    <w:rsid w:val="001A323D"/>
    <w:rsid w:val="001A3948"/>
    <w:rsid w:val="001A48A9"/>
    <w:rsid w:val="001A595C"/>
    <w:rsid w:val="001A6A8A"/>
    <w:rsid w:val="001B3517"/>
    <w:rsid w:val="001B7076"/>
    <w:rsid w:val="001B773E"/>
    <w:rsid w:val="001C0041"/>
    <w:rsid w:val="001C2EE7"/>
    <w:rsid w:val="001C3590"/>
    <w:rsid w:val="001C53AF"/>
    <w:rsid w:val="001C6CFA"/>
    <w:rsid w:val="001C7F83"/>
    <w:rsid w:val="001D0AE9"/>
    <w:rsid w:val="001D2056"/>
    <w:rsid w:val="001D5BD4"/>
    <w:rsid w:val="001D6476"/>
    <w:rsid w:val="001D6E8D"/>
    <w:rsid w:val="001D74C6"/>
    <w:rsid w:val="001E0C70"/>
    <w:rsid w:val="001E1A55"/>
    <w:rsid w:val="001E30BD"/>
    <w:rsid w:val="001E466E"/>
    <w:rsid w:val="001E4CE7"/>
    <w:rsid w:val="001E5B55"/>
    <w:rsid w:val="001F3096"/>
    <w:rsid w:val="001F330B"/>
    <w:rsid w:val="001F7A84"/>
    <w:rsid w:val="00202AD3"/>
    <w:rsid w:val="002051F2"/>
    <w:rsid w:val="00210B09"/>
    <w:rsid w:val="00211CDE"/>
    <w:rsid w:val="00211F2A"/>
    <w:rsid w:val="00213CF4"/>
    <w:rsid w:val="002141C1"/>
    <w:rsid w:val="002177C8"/>
    <w:rsid w:val="00222665"/>
    <w:rsid w:val="0022309B"/>
    <w:rsid w:val="00224941"/>
    <w:rsid w:val="00225497"/>
    <w:rsid w:val="00225663"/>
    <w:rsid w:val="0022582A"/>
    <w:rsid w:val="00231011"/>
    <w:rsid w:val="00232534"/>
    <w:rsid w:val="0023310C"/>
    <w:rsid w:val="002355AA"/>
    <w:rsid w:val="002402F7"/>
    <w:rsid w:val="00240F4F"/>
    <w:rsid w:val="0024587D"/>
    <w:rsid w:val="0024728C"/>
    <w:rsid w:val="0024786D"/>
    <w:rsid w:val="00251E0D"/>
    <w:rsid w:val="00252FEE"/>
    <w:rsid w:val="002542F2"/>
    <w:rsid w:val="002557A0"/>
    <w:rsid w:val="00256CCF"/>
    <w:rsid w:val="00260A1C"/>
    <w:rsid w:val="00261C72"/>
    <w:rsid w:val="002625B8"/>
    <w:rsid w:val="0026274C"/>
    <w:rsid w:val="00265432"/>
    <w:rsid w:val="00270D0A"/>
    <w:rsid w:val="00270DF0"/>
    <w:rsid w:val="00270E98"/>
    <w:rsid w:val="00271F41"/>
    <w:rsid w:val="00272FC7"/>
    <w:rsid w:val="00273B71"/>
    <w:rsid w:val="00277251"/>
    <w:rsid w:val="0028071E"/>
    <w:rsid w:val="00282B97"/>
    <w:rsid w:val="00282D9D"/>
    <w:rsid w:val="002859FA"/>
    <w:rsid w:val="00287D38"/>
    <w:rsid w:val="00290A4C"/>
    <w:rsid w:val="00290A80"/>
    <w:rsid w:val="00290EE4"/>
    <w:rsid w:val="00291C16"/>
    <w:rsid w:val="00291CB5"/>
    <w:rsid w:val="00294F5D"/>
    <w:rsid w:val="0029729F"/>
    <w:rsid w:val="002A0879"/>
    <w:rsid w:val="002A13D7"/>
    <w:rsid w:val="002A3627"/>
    <w:rsid w:val="002A3A9E"/>
    <w:rsid w:val="002A3CE3"/>
    <w:rsid w:val="002A4A0D"/>
    <w:rsid w:val="002A4F36"/>
    <w:rsid w:val="002B03FB"/>
    <w:rsid w:val="002B2A16"/>
    <w:rsid w:val="002B2FD6"/>
    <w:rsid w:val="002B5FEA"/>
    <w:rsid w:val="002B66AA"/>
    <w:rsid w:val="002C0509"/>
    <w:rsid w:val="002C121E"/>
    <w:rsid w:val="002C19F8"/>
    <w:rsid w:val="002C4A3C"/>
    <w:rsid w:val="002C5FB9"/>
    <w:rsid w:val="002C6E93"/>
    <w:rsid w:val="002C777B"/>
    <w:rsid w:val="002D05C3"/>
    <w:rsid w:val="002D0C44"/>
    <w:rsid w:val="002D4F5D"/>
    <w:rsid w:val="002D4F90"/>
    <w:rsid w:val="002D5DF0"/>
    <w:rsid w:val="002D66C2"/>
    <w:rsid w:val="002E08BF"/>
    <w:rsid w:val="002E39B7"/>
    <w:rsid w:val="002E4086"/>
    <w:rsid w:val="002E4934"/>
    <w:rsid w:val="002E6EB2"/>
    <w:rsid w:val="002E7AFD"/>
    <w:rsid w:val="002F5FCD"/>
    <w:rsid w:val="00300030"/>
    <w:rsid w:val="00300816"/>
    <w:rsid w:val="00301011"/>
    <w:rsid w:val="00302024"/>
    <w:rsid w:val="00304AA7"/>
    <w:rsid w:val="0031448B"/>
    <w:rsid w:val="00321EFD"/>
    <w:rsid w:val="003251BE"/>
    <w:rsid w:val="00326C00"/>
    <w:rsid w:val="00334CEA"/>
    <w:rsid w:val="00336E2E"/>
    <w:rsid w:val="003371AB"/>
    <w:rsid w:val="00341365"/>
    <w:rsid w:val="00343CAA"/>
    <w:rsid w:val="00343FBF"/>
    <w:rsid w:val="0034450F"/>
    <w:rsid w:val="00347E5D"/>
    <w:rsid w:val="00351025"/>
    <w:rsid w:val="00353031"/>
    <w:rsid w:val="00354888"/>
    <w:rsid w:val="003548A0"/>
    <w:rsid w:val="00354ECB"/>
    <w:rsid w:val="00354EEF"/>
    <w:rsid w:val="00356B84"/>
    <w:rsid w:val="00362181"/>
    <w:rsid w:val="003635C2"/>
    <w:rsid w:val="0036409B"/>
    <w:rsid w:val="003653D1"/>
    <w:rsid w:val="00366637"/>
    <w:rsid w:val="00366DBE"/>
    <w:rsid w:val="00373FDA"/>
    <w:rsid w:val="0037503F"/>
    <w:rsid w:val="00376932"/>
    <w:rsid w:val="00380761"/>
    <w:rsid w:val="003827FF"/>
    <w:rsid w:val="00384B09"/>
    <w:rsid w:val="003858B6"/>
    <w:rsid w:val="00385F8D"/>
    <w:rsid w:val="003907AD"/>
    <w:rsid w:val="003917EF"/>
    <w:rsid w:val="0039205F"/>
    <w:rsid w:val="00394372"/>
    <w:rsid w:val="003A086F"/>
    <w:rsid w:val="003A5FE6"/>
    <w:rsid w:val="003A6E11"/>
    <w:rsid w:val="003A774A"/>
    <w:rsid w:val="003B27AF"/>
    <w:rsid w:val="003B45FA"/>
    <w:rsid w:val="003B78A1"/>
    <w:rsid w:val="003C1F66"/>
    <w:rsid w:val="003C4343"/>
    <w:rsid w:val="003C4C9E"/>
    <w:rsid w:val="003D21E3"/>
    <w:rsid w:val="003D2F90"/>
    <w:rsid w:val="003D71BB"/>
    <w:rsid w:val="003D77F0"/>
    <w:rsid w:val="003D7A7E"/>
    <w:rsid w:val="003E350C"/>
    <w:rsid w:val="003E3D20"/>
    <w:rsid w:val="003E446A"/>
    <w:rsid w:val="003E48F0"/>
    <w:rsid w:val="003E5386"/>
    <w:rsid w:val="003E5528"/>
    <w:rsid w:val="003E719F"/>
    <w:rsid w:val="003F0A14"/>
    <w:rsid w:val="003F20DD"/>
    <w:rsid w:val="003F2D25"/>
    <w:rsid w:val="003F2DD4"/>
    <w:rsid w:val="003F37B0"/>
    <w:rsid w:val="003F5726"/>
    <w:rsid w:val="003F60B2"/>
    <w:rsid w:val="003F6427"/>
    <w:rsid w:val="004016A1"/>
    <w:rsid w:val="0040461F"/>
    <w:rsid w:val="00404EB4"/>
    <w:rsid w:val="00405BD8"/>
    <w:rsid w:val="004067EA"/>
    <w:rsid w:val="00410802"/>
    <w:rsid w:val="004121B6"/>
    <w:rsid w:val="00412837"/>
    <w:rsid w:val="0041343C"/>
    <w:rsid w:val="00413BC9"/>
    <w:rsid w:val="004140DA"/>
    <w:rsid w:val="00424235"/>
    <w:rsid w:val="00426430"/>
    <w:rsid w:val="00426685"/>
    <w:rsid w:val="00432329"/>
    <w:rsid w:val="00433A31"/>
    <w:rsid w:val="00434A46"/>
    <w:rsid w:val="004375AE"/>
    <w:rsid w:val="00440296"/>
    <w:rsid w:val="004410E5"/>
    <w:rsid w:val="00441591"/>
    <w:rsid w:val="0044215F"/>
    <w:rsid w:val="004431FA"/>
    <w:rsid w:val="00443DDA"/>
    <w:rsid w:val="004440DD"/>
    <w:rsid w:val="00446B9F"/>
    <w:rsid w:val="00446F7F"/>
    <w:rsid w:val="00447B50"/>
    <w:rsid w:val="00447D42"/>
    <w:rsid w:val="004537A5"/>
    <w:rsid w:val="00456D63"/>
    <w:rsid w:val="00460B44"/>
    <w:rsid w:val="00461C58"/>
    <w:rsid w:val="0046316C"/>
    <w:rsid w:val="00463B61"/>
    <w:rsid w:val="004640C9"/>
    <w:rsid w:val="00465CDA"/>
    <w:rsid w:val="00467DFD"/>
    <w:rsid w:val="004722D1"/>
    <w:rsid w:val="0047537F"/>
    <w:rsid w:val="00477ACC"/>
    <w:rsid w:val="00477B35"/>
    <w:rsid w:val="0048030C"/>
    <w:rsid w:val="00480412"/>
    <w:rsid w:val="004809DD"/>
    <w:rsid w:val="00481161"/>
    <w:rsid w:val="00481C27"/>
    <w:rsid w:val="00483476"/>
    <w:rsid w:val="00485057"/>
    <w:rsid w:val="00491E78"/>
    <w:rsid w:val="00493254"/>
    <w:rsid w:val="00493EAC"/>
    <w:rsid w:val="004955D5"/>
    <w:rsid w:val="00495609"/>
    <w:rsid w:val="00495AD5"/>
    <w:rsid w:val="004A1B88"/>
    <w:rsid w:val="004A39BC"/>
    <w:rsid w:val="004A3C96"/>
    <w:rsid w:val="004A44C3"/>
    <w:rsid w:val="004A4B70"/>
    <w:rsid w:val="004A62ED"/>
    <w:rsid w:val="004B1FB5"/>
    <w:rsid w:val="004B22AB"/>
    <w:rsid w:val="004B390C"/>
    <w:rsid w:val="004B39F1"/>
    <w:rsid w:val="004B47E9"/>
    <w:rsid w:val="004B4D63"/>
    <w:rsid w:val="004B4DB4"/>
    <w:rsid w:val="004B51A3"/>
    <w:rsid w:val="004B5E14"/>
    <w:rsid w:val="004B65ED"/>
    <w:rsid w:val="004C0572"/>
    <w:rsid w:val="004C3D7C"/>
    <w:rsid w:val="004D6594"/>
    <w:rsid w:val="004E13EB"/>
    <w:rsid w:val="004E1BCD"/>
    <w:rsid w:val="004E29C6"/>
    <w:rsid w:val="004E419B"/>
    <w:rsid w:val="004E4E83"/>
    <w:rsid w:val="004E5982"/>
    <w:rsid w:val="004E631F"/>
    <w:rsid w:val="004E6B6B"/>
    <w:rsid w:val="004E6CFF"/>
    <w:rsid w:val="004F0190"/>
    <w:rsid w:val="004F03E2"/>
    <w:rsid w:val="004F3CD7"/>
    <w:rsid w:val="004F4193"/>
    <w:rsid w:val="004F4D47"/>
    <w:rsid w:val="0050448D"/>
    <w:rsid w:val="00504884"/>
    <w:rsid w:val="005052B0"/>
    <w:rsid w:val="00505609"/>
    <w:rsid w:val="005068A7"/>
    <w:rsid w:val="00506985"/>
    <w:rsid w:val="005071FE"/>
    <w:rsid w:val="00510381"/>
    <w:rsid w:val="005116B9"/>
    <w:rsid w:val="005135DC"/>
    <w:rsid w:val="00515396"/>
    <w:rsid w:val="005226FA"/>
    <w:rsid w:val="00523D45"/>
    <w:rsid w:val="005259DB"/>
    <w:rsid w:val="0053233E"/>
    <w:rsid w:val="00532361"/>
    <w:rsid w:val="0053251B"/>
    <w:rsid w:val="0053614E"/>
    <w:rsid w:val="005446D5"/>
    <w:rsid w:val="00550032"/>
    <w:rsid w:val="00551A80"/>
    <w:rsid w:val="00551B9A"/>
    <w:rsid w:val="00552B75"/>
    <w:rsid w:val="00553186"/>
    <w:rsid w:val="00554CFD"/>
    <w:rsid w:val="0055532B"/>
    <w:rsid w:val="0055578A"/>
    <w:rsid w:val="00555A28"/>
    <w:rsid w:val="005626F3"/>
    <w:rsid w:val="00564431"/>
    <w:rsid w:val="0056600E"/>
    <w:rsid w:val="005665F2"/>
    <w:rsid w:val="005705A7"/>
    <w:rsid w:val="005707E4"/>
    <w:rsid w:val="0057111F"/>
    <w:rsid w:val="0057213F"/>
    <w:rsid w:val="00572EA8"/>
    <w:rsid w:val="005748B8"/>
    <w:rsid w:val="005775C7"/>
    <w:rsid w:val="005778ED"/>
    <w:rsid w:val="005800C0"/>
    <w:rsid w:val="00582740"/>
    <w:rsid w:val="00584509"/>
    <w:rsid w:val="005848BA"/>
    <w:rsid w:val="00592F2B"/>
    <w:rsid w:val="005935D9"/>
    <w:rsid w:val="0059525F"/>
    <w:rsid w:val="0059544A"/>
    <w:rsid w:val="00596524"/>
    <w:rsid w:val="005970F7"/>
    <w:rsid w:val="005A130A"/>
    <w:rsid w:val="005A1C63"/>
    <w:rsid w:val="005A1EC4"/>
    <w:rsid w:val="005A2236"/>
    <w:rsid w:val="005A31F8"/>
    <w:rsid w:val="005A4473"/>
    <w:rsid w:val="005A699A"/>
    <w:rsid w:val="005A699F"/>
    <w:rsid w:val="005B00AD"/>
    <w:rsid w:val="005B1E70"/>
    <w:rsid w:val="005B3CD5"/>
    <w:rsid w:val="005B6186"/>
    <w:rsid w:val="005B62E8"/>
    <w:rsid w:val="005C0089"/>
    <w:rsid w:val="005C1A59"/>
    <w:rsid w:val="005C54F4"/>
    <w:rsid w:val="005D0E0D"/>
    <w:rsid w:val="005D15D4"/>
    <w:rsid w:val="005D33BC"/>
    <w:rsid w:val="005D4F75"/>
    <w:rsid w:val="005D55D9"/>
    <w:rsid w:val="005D7117"/>
    <w:rsid w:val="005E1B6F"/>
    <w:rsid w:val="005E336A"/>
    <w:rsid w:val="005E457E"/>
    <w:rsid w:val="005E5830"/>
    <w:rsid w:val="005E678B"/>
    <w:rsid w:val="005E753D"/>
    <w:rsid w:val="005F459A"/>
    <w:rsid w:val="005F45E0"/>
    <w:rsid w:val="005F4AC0"/>
    <w:rsid w:val="005F5D5D"/>
    <w:rsid w:val="005F5D90"/>
    <w:rsid w:val="005F6385"/>
    <w:rsid w:val="0060196E"/>
    <w:rsid w:val="0060217E"/>
    <w:rsid w:val="00604FC1"/>
    <w:rsid w:val="006051BD"/>
    <w:rsid w:val="00605DDC"/>
    <w:rsid w:val="00607632"/>
    <w:rsid w:val="0061266A"/>
    <w:rsid w:val="00613D50"/>
    <w:rsid w:val="00614679"/>
    <w:rsid w:val="00615865"/>
    <w:rsid w:val="00620C89"/>
    <w:rsid w:val="00620F0A"/>
    <w:rsid w:val="006216D7"/>
    <w:rsid w:val="00622508"/>
    <w:rsid w:val="006227A8"/>
    <w:rsid w:val="00623C0A"/>
    <w:rsid w:val="00631D4D"/>
    <w:rsid w:val="00631F3E"/>
    <w:rsid w:val="0063324E"/>
    <w:rsid w:val="00633812"/>
    <w:rsid w:val="00636FAD"/>
    <w:rsid w:val="00637E56"/>
    <w:rsid w:val="006417FB"/>
    <w:rsid w:val="00643D65"/>
    <w:rsid w:val="00647AA1"/>
    <w:rsid w:val="0065109C"/>
    <w:rsid w:val="00651224"/>
    <w:rsid w:val="006527E2"/>
    <w:rsid w:val="006539E6"/>
    <w:rsid w:val="006539F6"/>
    <w:rsid w:val="00654851"/>
    <w:rsid w:val="0065616C"/>
    <w:rsid w:val="00656280"/>
    <w:rsid w:val="00657289"/>
    <w:rsid w:val="006574C7"/>
    <w:rsid w:val="006606F8"/>
    <w:rsid w:val="00661572"/>
    <w:rsid w:val="0066370E"/>
    <w:rsid w:val="00664560"/>
    <w:rsid w:val="00665B3A"/>
    <w:rsid w:val="006664B8"/>
    <w:rsid w:val="006675C9"/>
    <w:rsid w:val="0067064D"/>
    <w:rsid w:val="006732EA"/>
    <w:rsid w:val="0067337E"/>
    <w:rsid w:val="00676BAE"/>
    <w:rsid w:val="00680C63"/>
    <w:rsid w:val="00680C88"/>
    <w:rsid w:val="0068133F"/>
    <w:rsid w:val="00681A23"/>
    <w:rsid w:val="00683C20"/>
    <w:rsid w:val="00685E21"/>
    <w:rsid w:val="00690439"/>
    <w:rsid w:val="006910A9"/>
    <w:rsid w:val="006919A7"/>
    <w:rsid w:val="006959D4"/>
    <w:rsid w:val="006A0CE1"/>
    <w:rsid w:val="006A4756"/>
    <w:rsid w:val="006A5C7E"/>
    <w:rsid w:val="006A7EE8"/>
    <w:rsid w:val="006B151D"/>
    <w:rsid w:val="006B19F0"/>
    <w:rsid w:val="006B1BC7"/>
    <w:rsid w:val="006B24FE"/>
    <w:rsid w:val="006B3259"/>
    <w:rsid w:val="006B3DD6"/>
    <w:rsid w:val="006B432B"/>
    <w:rsid w:val="006B4B01"/>
    <w:rsid w:val="006B6315"/>
    <w:rsid w:val="006B6731"/>
    <w:rsid w:val="006C1330"/>
    <w:rsid w:val="006C7C11"/>
    <w:rsid w:val="006D1271"/>
    <w:rsid w:val="006D160D"/>
    <w:rsid w:val="006D285B"/>
    <w:rsid w:val="006D2A51"/>
    <w:rsid w:val="006D2C32"/>
    <w:rsid w:val="006D3D28"/>
    <w:rsid w:val="006D6459"/>
    <w:rsid w:val="006D6DBE"/>
    <w:rsid w:val="006E26F5"/>
    <w:rsid w:val="006E2ED6"/>
    <w:rsid w:val="006E2F5F"/>
    <w:rsid w:val="006E31DC"/>
    <w:rsid w:val="006E32C3"/>
    <w:rsid w:val="006E4A4F"/>
    <w:rsid w:val="006E5510"/>
    <w:rsid w:val="006E6CEC"/>
    <w:rsid w:val="006E7BFB"/>
    <w:rsid w:val="006F220E"/>
    <w:rsid w:val="006F28EF"/>
    <w:rsid w:val="006F7CEC"/>
    <w:rsid w:val="00707E4F"/>
    <w:rsid w:val="00711EA3"/>
    <w:rsid w:val="00712AC3"/>
    <w:rsid w:val="00715011"/>
    <w:rsid w:val="007169E3"/>
    <w:rsid w:val="007170CF"/>
    <w:rsid w:val="00732DBB"/>
    <w:rsid w:val="00734730"/>
    <w:rsid w:val="007356D1"/>
    <w:rsid w:val="007358C2"/>
    <w:rsid w:val="00735DC7"/>
    <w:rsid w:val="00737834"/>
    <w:rsid w:val="0074256F"/>
    <w:rsid w:val="00743239"/>
    <w:rsid w:val="00746069"/>
    <w:rsid w:val="00751707"/>
    <w:rsid w:val="007524DA"/>
    <w:rsid w:val="007526D7"/>
    <w:rsid w:val="00752DA5"/>
    <w:rsid w:val="00752F15"/>
    <w:rsid w:val="00753DF3"/>
    <w:rsid w:val="0075438C"/>
    <w:rsid w:val="0075582F"/>
    <w:rsid w:val="00756480"/>
    <w:rsid w:val="0075793B"/>
    <w:rsid w:val="00762570"/>
    <w:rsid w:val="00762BE6"/>
    <w:rsid w:val="007648E2"/>
    <w:rsid w:val="00766ACA"/>
    <w:rsid w:val="00772740"/>
    <w:rsid w:val="007728E1"/>
    <w:rsid w:val="00772975"/>
    <w:rsid w:val="00772B76"/>
    <w:rsid w:val="0077494B"/>
    <w:rsid w:val="00777171"/>
    <w:rsid w:val="00777D3E"/>
    <w:rsid w:val="007815EE"/>
    <w:rsid w:val="00781631"/>
    <w:rsid w:val="00781D9D"/>
    <w:rsid w:val="00791EF0"/>
    <w:rsid w:val="00795187"/>
    <w:rsid w:val="00795A5C"/>
    <w:rsid w:val="00796170"/>
    <w:rsid w:val="0079624C"/>
    <w:rsid w:val="007A590D"/>
    <w:rsid w:val="007A5A09"/>
    <w:rsid w:val="007B02C4"/>
    <w:rsid w:val="007B24A5"/>
    <w:rsid w:val="007B34CE"/>
    <w:rsid w:val="007B3EB1"/>
    <w:rsid w:val="007B6CE0"/>
    <w:rsid w:val="007C092D"/>
    <w:rsid w:val="007C17B7"/>
    <w:rsid w:val="007C1AA2"/>
    <w:rsid w:val="007C4B2B"/>
    <w:rsid w:val="007C51B3"/>
    <w:rsid w:val="007D1FEA"/>
    <w:rsid w:val="007D43A4"/>
    <w:rsid w:val="007D4542"/>
    <w:rsid w:val="007D4795"/>
    <w:rsid w:val="007D5E04"/>
    <w:rsid w:val="007D641A"/>
    <w:rsid w:val="007D75B7"/>
    <w:rsid w:val="007E4DC1"/>
    <w:rsid w:val="007E6041"/>
    <w:rsid w:val="007E6482"/>
    <w:rsid w:val="007E75AF"/>
    <w:rsid w:val="007F09DB"/>
    <w:rsid w:val="007F2912"/>
    <w:rsid w:val="007F2BB4"/>
    <w:rsid w:val="007F36F9"/>
    <w:rsid w:val="007F64AF"/>
    <w:rsid w:val="008067AD"/>
    <w:rsid w:val="00807353"/>
    <w:rsid w:val="00807980"/>
    <w:rsid w:val="008079F1"/>
    <w:rsid w:val="00807F94"/>
    <w:rsid w:val="00811C93"/>
    <w:rsid w:val="008132A2"/>
    <w:rsid w:val="00813F53"/>
    <w:rsid w:val="0082037A"/>
    <w:rsid w:val="00820809"/>
    <w:rsid w:val="00821920"/>
    <w:rsid w:val="00822D4A"/>
    <w:rsid w:val="00822D9D"/>
    <w:rsid w:val="00822DDE"/>
    <w:rsid w:val="00822F6F"/>
    <w:rsid w:val="0082556C"/>
    <w:rsid w:val="008309A5"/>
    <w:rsid w:val="00832476"/>
    <w:rsid w:val="008342B2"/>
    <w:rsid w:val="008345E3"/>
    <w:rsid w:val="00836428"/>
    <w:rsid w:val="008415B3"/>
    <w:rsid w:val="00842838"/>
    <w:rsid w:val="0084331B"/>
    <w:rsid w:val="00843441"/>
    <w:rsid w:val="00844671"/>
    <w:rsid w:val="00844F1C"/>
    <w:rsid w:val="0085112D"/>
    <w:rsid w:val="0085132F"/>
    <w:rsid w:val="00854878"/>
    <w:rsid w:val="00854B82"/>
    <w:rsid w:val="00855CBD"/>
    <w:rsid w:val="00861116"/>
    <w:rsid w:val="00865529"/>
    <w:rsid w:val="00866A6D"/>
    <w:rsid w:val="008671DC"/>
    <w:rsid w:val="008729DD"/>
    <w:rsid w:val="00872F0A"/>
    <w:rsid w:val="008730DB"/>
    <w:rsid w:val="0087356A"/>
    <w:rsid w:val="00874F89"/>
    <w:rsid w:val="00875636"/>
    <w:rsid w:val="008805F0"/>
    <w:rsid w:val="00883275"/>
    <w:rsid w:val="0089200E"/>
    <w:rsid w:val="008920C4"/>
    <w:rsid w:val="0089509F"/>
    <w:rsid w:val="008965D5"/>
    <w:rsid w:val="00896B06"/>
    <w:rsid w:val="008A59CF"/>
    <w:rsid w:val="008A6875"/>
    <w:rsid w:val="008A6B6A"/>
    <w:rsid w:val="008A7789"/>
    <w:rsid w:val="008B02B6"/>
    <w:rsid w:val="008B4075"/>
    <w:rsid w:val="008B4673"/>
    <w:rsid w:val="008B59B0"/>
    <w:rsid w:val="008B5EA0"/>
    <w:rsid w:val="008C0972"/>
    <w:rsid w:val="008C18AF"/>
    <w:rsid w:val="008C2163"/>
    <w:rsid w:val="008C2F96"/>
    <w:rsid w:val="008C4506"/>
    <w:rsid w:val="008C531B"/>
    <w:rsid w:val="008D1113"/>
    <w:rsid w:val="008D1ADB"/>
    <w:rsid w:val="008D354C"/>
    <w:rsid w:val="008D4EA2"/>
    <w:rsid w:val="008D71EB"/>
    <w:rsid w:val="008E0DB1"/>
    <w:rsid w:val="008E2D29"/>
    <w:rsid w:val="008E7772"/>
    <w:rsid w:val="008E7C3F"/>
    <w:rsid w:val="008F2125"/>
    <w:rsid w:val="008F2712"/>
    <w:rsid w:val="008F4389"/>
    <w:rsid w:val="008F51B7"/>
    <w:rsid w:val="008F7552"/>
    <w:rsid w:val="0090002A"/>
    <w:rsid w:val="00900332"/>
    <w:rsid w:val="00900D09"/>
    <w:rsid w:val="0090297D"/>
    <w:rsid w:val="00903038"/>
    <w:rsid w:val="00910469"/>
    <w:rsid w:val="00911C1E"/>
    <w:rsid w:val="00912C92"/>
    <w:rsid w:val="00914347"/>
    <w:rsid w:val="00915A18"/>
    <w:rsid w:val="00920E19"/>
    <w:rsid w:val="00924876"/>
    <w:rsid w:val="00924F30"/>
    <w:rsid w:val="00925345"/>
    <w:rsid w:val="00925B11"/>
    <w:rsid w:val="00927B51"/>
    <w:rsid w:val="00930032"/>
    <w:rsid w:val="009306F5"/>
    <w:rsid w:val="00931128"/>
    <w:rsid w:val="009334BC"/>
    <w:rsid w:val="00937713"/>
    <w:rsid w:val="00937D2E"/>
    <w:rsid w:val="009422D2"/>
    <w:rsid w:val="0094290A"/>
    <w:rsid w:val="00943AE7"/>
    <w:rsid w:val="0094483E"/>
    <w:rsid w:val="0094504C"/>
    <w:rsid w:val="00946CA2"/>
    <w:rsid w:val="0095103D"/>
    <w:rsid w:val="009543CE"/>
    <w:rsid w:val="00957660"/>
    <w:rsid w:val="00960A79"/>
    <w:rsid w:val="00961609"/>
    <w:rsid w:val="00962417"/>
    <w:rsid w:val="00964B33"/>
    <w:rsid w:val="00964BC4"/>
    <w:rsid w:val="00964E40"/>
    <w:rsid w:val="00966FFD"/>
    <w:rsid w:val="009677D3"/>
    <w:rsid w:val="00973472"/>
    <w:rsid w:val="009739AF"/>
    <w:rsid w:val="00975133"/>
    <w:rsid w:val="00975B95"/>
    <w:rsid w:val="00980539"/>
    <w:rsid w:val="0098490B"/>
    <w:rsid w:val="0098529C"/>
    <w:rsid w:val="00985927"/>
    <w:rsid w:val="009866FB"/>
    <w:rsid w:val="00986D2E"/>
    <w:rsid w:val="009911B6"/>
    <w:rsid w:val="00993203"/>
    <w:rsid w:val="00993FD4"/>
    <w:rsid w:val="009958B2"/>
    <w:rsid w:val="00997A7A"/>
    <w:rsid w:val="009A0374"/>
    <w:rsid w:val="009A1F58"/>
    <w:rsid w:val="009A2FB4"/>
    <w:rsid w:val="009A5BA3"/>
    <w:rsid w:val="009B065E"/>
    <w:rsid w:val="009B22C9"/>
    <w:rsid w:val="009B242F"/>
    <w:rsid w:val="009B2BAF"/>
    <w:rsid w:val="009B583D"/>
    <w:rsid w:val="009B5F88"/>
    <w:rsid w:val="009C2B84"/>
    <w:rsid w:val="009C4640"/>
    <w:rsid w:val="009C4B71"/>
    <w:rsid w:val="009C5714"/>
    <w:rsid w:val="009C6423"/>
    <w:rsid w:val="009D0191"/>
    <w:rsid w:val="009D24AB"/>
    <w:rsid w:val="009D55D4"/>
    <w:rsid w:val="009E07B5"/>
    <w:rsid w:val="009E199D"/>
    <w:rsid w:val="009E1FA0"/>
    <w:rsid w:val="009E312C"/>
    <w:rsid w:val="009E544E"/>
    <w:rsid w:val="009E6816"/>
    <w:rsid w:val="009E77A9"/>
    <w:rsid w:val="009F32CF"/>
    <w:rsid w:val="009F5410"/>
    <w:rsid w:val="009F75CE"/>
    <w:rsid w:val="009F7CE0"/>
    <w:rsid w:val="00A01D71"/>
    <w:rsid w:val="00A01DCA"/>
    <w:rsid w:val="00A03D09"/>
    <w:rsid w:val="00A04C3E"/>
    <w:rsid w:val="00A05396"/>
    <w:rsid w:val="00A06B1D"/>
    <w:rsid w:val="00A06C47"/>
    <w:rsid w:val="00A07E73"/>
    <w:rsid w:val="00A12A33"/>
    <w:rsid w:val="00A137FB"/>
    <w:rsid w:val="00A162AA"/>
    <w:rsid w:val="00A1672B"/>
    <w:rsid w:val="00A1679F"/>
    <w:rsid w:val="00A201EA"/>
    <w:rsid w:val="00A2162C"/>
    <w:rsid w:val="00A22B36"/>
    <w:rsid w:val="00A2349C"/>
    <w:rsid w:val="00A23CE3"/>
    <w:rsid w:val="00A25E1C"/>
    <w:rsid w:val="00A269F5"/>
    <w:rsid w:val="00A31D33"/>
    <w:rsid w:val="00A35EE1"/>
    <w:rsid w:val="00A403A9"/>
    <w:rsid w:val="00A41060"/>
    <w:rsid w:val="00A4170C"/>
    <w:rsid w:val="00A43B33"/>
    <w:rsid w:val="00A44056"/>
    <w:rsid w:val="00A51C57"/>
    <w:rsid w:val="00A51EB1"/>
    <w:rsid w:val="00A52CB9"/>
    <w:rsid w:val="00A550E0"/>
    <w:rsid w:val="00A57684"/>
    <w:rsid w:val="00A61DFF"/>
    <w:rsid w:val="00A62A1E"/>
    <w:rsid w:val="00A6425E"/>
    <w:rsid w:val="00A67856"/>
    <w:rsid w:val="00A704CF"/>
    <w:rsid w:val="00A72D86"/>
    <w:rsid w:val="00A73910"/>
    <w:rsid w:val="00A756DD"/>
    <w:rsid w:val="00A760E8"/>
    <w:rsid w:val="00A76263"/>
    <w:rsid w:val="00A77003"/>
    <w:rsid w:val="00A80376"/>
    <w:rsid w:val="00A81DBA"/>
    <w:rsid w:val="00A822D3"/>
    <w:rsid w:val="00A83BCD"/>
    <w:rsid w:val="00A85879"/>
    <w:rsid w:val="00A86E78"/>
    <w:rsid w:val="00A8758B"/>
    <w:rsid w:val="00A96F74"/>
    <w:rsid w:val="00A971E5"/>
    <w:rsid w:val="00AA0105"/>
    <w:rsid w:val="00AA1CE5"/>
    <w:rsid w:val="00AA2D55"/>
    <w:rsid w:val="00AA3D26"/>
    <w:rsid w:val="00AA73D3"/>
    <w:rsid w:val="00AA7A47"/>
    <w:rsid w:val="00AB2AE1"/>
    <w:rsid w:val="00AB519A"/>
    <w:rsid w:val="00AB6095"/>
    <w:rsid w:val="00AB74F6"/>
    <w:rsid w:val="00AC1C8B"/>
    <w:rsid w:val="00AC4E8F"/>
    <w:rsid w:val="00AC68F8"/>
    <w:rsid w:val="00AC705F"/>
    <w:rsid w:val="00AD1B39"/>
    <w:rsid w:val="00AD4873"/>
    <w:rsid w:val="00AD5555"/>
    <w:rsid w:val="00AD5958"/>
    <w:rsid w:val="00AD65EE"/>
    <w:rsid w:val="00AD6D63"/>
    <w:rsid w:val="00AD713B"/>
    <w:rsid w:val="00AD7741"/>
    <w:rsid w:val="00AE044A"/>
    <w:rsid w:val="00AE12C9"/>
    <w:rsid w:val="00AE145A"/>
    <w:rsid w:val="00AE2F1D"/>
    <w:rsid w:val="00AE63F9"/>
    <w:rsid w:val="00AF0159"/>
    <w:rsid w:val="00AF6F5C"/>
    <w:rsid w:val="00B01025"/>
    <w:rsid w:val="00B01090"/>
    <w:rsid w:val="00B0210B"/>
    <w:rsid w:val="00B022CC"/>
    <w:rsid w:val="00B037D5"/>
    <w:rsid w:val="00B047AE"/>
    <w:rsid w:val="00B04C9D"/>
    <w:rsid w:val="00B0586C"/>
    <w:rsid w:val="00B07263"/>
    <w:rsid w:val="00B1006A"/>
    <w:rsid w:val="00B1479A"/>
    <w:rsid w:val="00B16C0B"/>
    <w:rsid w:val="00B16C86"/>
    <w:rsid w:val="00B17AC5"/>
    <w:rsid w:val="00B21726"/>
    <w:rsid w:val="00B2479F"/>
    <w:rsid w:val="00B24EDD"/>
    <w:rsid w:val="00B2522D"/>
    <w:rsid w:val="00B2777B"/>
    <w:rsid w:val="00B30D9B"/>
    <w:rsid w:val="00B33202"/>
    <w:rsid w:val="00B36D43"/>
    <w:rsid w:val="00B407BA"/>
    <w:rsid w:val="00B41CCF"/>
    <w:rsid w:val="00B42B00"/>
    <w:rsid w:val="00B4306E"/>
    <w:rsid w:val="00B4417A"/>
    <w:rsid w:val="00B4469D"/>
    <w:rsid w:val="00B45C70"/>
    <w:rsid w:val="00B5474B"/>
    <w:rsid w:val="00B56419"/>
    <w:rsid w:val="00B63B68"/>
    <w:rsid w:val="00B66006"/>
    <w:rsid w:val="00B661BB"/>
    <w:rsid w:val="00B66589"/>
    <w:rsid w:val="00B713F9"/>
    <w:rsid w:val="00B7302A"/>
    <w:rsid w:val="00B735C0"/>
    <w:rsid w:val="00B73EC4"/>
    <w:rsid w:val="00B74F15"/>
    <w:rsid w:val="00B76702"/>
    <w:rsid w:val="00B7790D"/>
    <w:rsid w:val="00B815D3"/>
    <w:rsid w:val="00B82CA5"/>
    <w:rsid w:val="00B84C90"/>
    <w:rsid w:val="00B857C9"/>
    <w:rsid w:val="00B874CB"/>
    <w:rsid w:val="00B912AB"/>
    <w:rsid w:val="00B941DD"/>
    <w:rsid w:val="00B95797"/>
    <w:rsid w:val="00BA1CFA"/>
    <w:rsid w:val="00BA27F0"/>
    <w:rsid w:val="00BA2C45"/>
    <w:rsid w:val="00BA7E5F"/>
    <w:rsid w:val="00BB1013"/>
    <w:rsid w:val="00BB1A29"/>
    <w:rsid w:val="00BB2195"/>
    <w:rsid w:val="00BB358E"/>
    <w:rsid w:val="00BB46EC"/>
    <w:rsid w:val="00BB4EA0"/>
    <w:rsid w:val="00BB4F91"/>
    <w:rsid w:val="00BB58AC"/>
    <w:rsid w:val="00BB6B4A"/>
    <w:rsid w:val="00BB701D"/>
    <w:rsid w:val="00BB7607"/>
    <w:rsid w:val="00BC2A6D"/>
    <w:rsid w:val="00BC4D77"/>
    <w:rsid w:val="00BC58A6"/>
    <w:rsid w:val="00BC7930"/>
    <w:rsid w:val="00BD39C8"/>
    <w:rsid w:val="00BD77EB"/>
    <w:rsid w:val="00BE1425"/>
    <w:rsid w:val="00BE1D68"/>
    <w:rsid w:val="00BE75D5"/>
    <w:rsid w:val="00BF1BE8"/>
    <w:rsid w:val="00BF4A6B"/>
    <w:rsid w:val="00BF5EB7"/>
    <w:rsid w:val="00BF7686"/>
    <w:rsid w:val="00C01B7F"/>
    <w:rsid w:val="00C035F8"/>
    <w:rsid w:val="00C043D6"/>
    <w:rsid w:val="00C11116"/>
    <w:rsid w:val="00C114EE"/>
    <w:rsid w:val="00C12FED"/>
    <w:rsid w:val="00C14C44"/>
    <w:rsid w:val="00C156E6"/>
    <w:rsid w:val="00C15BEA"/>
    <w:rsid w:val="00C20EC4"/>
    <w:rsid w:val="00C219C8"/>
    <w:rsid w:val="00C277E3"/>
    <w:rsid w:val="00C2791E"/>
    <w:rsid w:val="00C27BBA"/>
    <w:rsid w:val="00C32534"/>
    <w:rsid w:val="00C32E17"/>
    <w:rsid w:val="00C32F9C"/>
    <w:rsid w:val="00C34F8B"/>
    <w:rsid w:val="00C3685D"/>
    <w:rsid w:val="00C36B7D"/>
    <w:rsid w:val="00C4053A"/>
    <w:rsid w:val="00C42910"/>
    <w:rsid w:val="00C43F84"/>
    <w:rsid w:val="00C45486"/>
    <w:rsid w:val="00C459FE"/>
    <w:rsid w:val="00C47454"/>
    <w:rsid w:val="00C47FBB"/>
    <w:rsid w:val="00C50418"/>
    <w:rsid w:val="00C50AE7"/>
    <w:rsid w:val="00C5176E"/>
    <w:rsid w:val="00C51FB3"/>
    <w:rsid w:val="00C53108"/>
    <w:rsid w:val="00C54704"/>
    <w:rsid w:val="00C5512F"/>
    <w:rsid w:val="00C62580"/>
    <w:rsid w:val="00C63F98"/>
    <w:rsid w:val="00C6462A"/>
    <w:rsid w:val="00C652C1"/>
    <w:rsid w:val="00C7027B"/>
    <w:rsid w:val="00C70788"/>
    <w:rsid w:val="00C71D43"/>
    <w:rsid w:val="00C75B50"/>
    <w:rsid w:val="00C801C3"/>
    <w:rsid w:val="00C8221F"/>
    <w:rsid w:val="00C840A3"/>
    <w:rsid w:val="00C96B2C"/>
    <w:rsid w:val="00CA0794"/>
    <w:rsid w:val="00CA4BD5"/>
    <w:rsid w:val="00CA62B8"/>
    <w:rsid w:val="00CB200F"/>
    <w:rsid w:val="00CB3922"/>
    <w:rsid w:val="00CB6AC7"/>
    <w:rsid w:val="00CC155B"/>
    <w:rsid w:val="00CC3584"/>
    <w:rsid w:val="00CC4BD1"/>
    <w:rsid w:val="00CC5498"/>
    <w:rsid w:val="00CC5D0D"/>
    <w:rsid w:val="00CC7032"/>
    <w:rsid w:val="00CC7845"/>
    <w:rsid w:val="00CC7DC0"/>
    <w:rsid w:val="00CD01C9"/>
    <w:rsid w:val="00CD0A76"/>
    <w:rsid w:val="00CD117A"/>
    <w:rsid w:val="00CD1522"/>
    <w:rsid w:val="00CD4424"/>
    <w:rsid w:val="00CD447E"/>
    <w:rsid w:val="00CD4C96"/>
    <w:rsid w:val="00CD6A18"/>
    <w:rsid w:val="00CD6E0F"/>
    <w:rsid w:val="00CE1499"/>
    <w:rsid w:val="00CE1807"/>
    <w:rsid w:val="00CE3EF5"/>
    <w:rsid w:val="00CE5E7D"/>
    <w:rsid w:val="00CE6964"/>
    <w:rsid w:val="00CE6BA2"/>
    <w:rsid w:val="00CE6D39"/>
    <w:rsid w:val="00CE72E2"/>
    <w:rsid w:val="00CF15AB"/>
    <w:rsid w:val="00CF4176"/>
    <w:rsid w:val="00CF4453"/>
    <w:rsid w:val="00CF4E7C"/>
    <w:rsid w:val="00CF7671"/>
    <w:rsid w:val="00CF7A33"/>
    <w:rsid w:val="00D011EB"/>
    <w:rsid w:val="00D02705"/>
    <w:rsid w:val="00D032E1"/>
    <w:rsid w:val="00D04984"/>
    <w:rsid w:val="00D05EEA"/>
    <w:rsid w:val="00D06934"/>
    <w:rsid w:val="00D070A0"/>
    <w:rsid w:val="00D1474A"/>
    <w:rsid w:val="00D20A93"/>
    <w:rsid w:val="00D24C96"/>
    <w:rsid w:val="00D30F27"/>
    <w:rsid w:val="00D313B1"/>
    <w:rsid w:val="00D31F5F"/>
    <w:rsid w:val="00D322DB"/>
    <w:rsid w:val="00D3718A"/>
    <w:rsid w:val="00D4024B"/>
    <w:rsid w:val="00D402C0"/>
    <w:rsid w:val="00D40E81"/>
    <w:rsid w:val="00D42318"/>
    <w:rsid w:val="00D42E83"/>
    <w:rsid w:val="00D46C53"/>
    <w:rsid w:val="00D509C1"/>
    <w:rsid w:val="00D54020"/>
    <w:rsid w:val="00D55978"/>
    <w:rsid w:val="00D576A3"/>
    <w:rsid w:val="00D61A29"/>
    <w:rsid w:val="00D62EDB"/>
    <w:rsid w:val="00D6563A"/>
    <w:rsid w:val="00D658F6"/>
    <w:rsid w:val="00D66D5F"/>
    <w:rsid w:val="00D67511"/>
    <w:rsid w:val="00D677B3"/>
    <w:rsid w:val="00D71FDA"/>
    <w:rsid w:val="00D73F58"/>
    <w:rsid w:val="00D7727E"/>
    <w:rsid w:val="00D77333"/>
    <w:rsid w:val="00D77D6A"/>
    <w:rsid w:val="00D803EC"/>
    <w:rsid w:val="00D80D05"/>
    <w:rsid w:val="00D811EF"/>
    <w:rsid w:val="00D8361E"/>
    <w:rsid w:val="00D8678E"/>
    <w:rsid w:val="00D87C0E"/>
    <w:rsid w:val="00D87C63"/>
    <w:rsid w:val="00D924A1"/>
    <w:rsid w:val="00D932DB"/>
    <w:rsid w:val="00D93FEF"/>
    <w:rsid w:val="00D94031"/>
    <w:rsid w:val="00D95A4E"/>
    <w:rsid w:val="00D95B60"/>
    <w:rsid w:val="00D967A3"/>
    <w:rsid w:val="00D96F70"/>
    <w:rsid w:val="00D975AE"/>
    <w:rsid w:val="00D97DCC"/>
    <w:rsid w:val="00DA05E3"/>
    <w:rsid w:val="00DA0D93"/>
    <w:rsid w:val="00DA6F8C"/>
    <w:rsid w:val="00DB20C3"/>
    <w:rsid w:val="00DB2D5B"/>
    <w:rsid w:val="00DB36D5"/>
    <w:rsid w:val="00DB5227"/>
    <w:rsid w:val="00DB6A8C"/>
    <w:rsid w:val="00DB78AD"/>
    <w:rsid w:val="00DC0B2D"/>
    <w:rsid w:val="00DC40A4"/>
    <w:rsid w:val="00DC44DB"/>
    <w:rsid w:val="00DC5C6B"/>
    <w:rsid w:val="00DC795E"/>
    <w:rsid w:val="00DC7F80"/>
    <w:rsid w:val="00DD0541"/>
    <w:rsid w:val="00DD2619"/>
    <w:rsid w:val="00DE038E"/>
    <w:rsid w:val="00DE0A9F"/>
    <w:rsid w:val="00DE14CA"/>
    <w:rsid w:val="00DE183E"/>
    <w:rsid w:val="00DE2318"/>
    <w:rsid w:val="00DE32BD"/>
    <w:rsid w:val="00DE4840"/>
    <w:rsid w:val="00DE4C85"/>
    <w:rsid w:val="00DE5349"/>
    <w:rsid w:val="00DF0692"/>
    <w:rsid w:val="00DF20EA"/>
    <w:rsid w:val="00DF2BD2"/>
    <w:rsid w:val="00DF2E9A"/>
    <w:rsid w:val="00DF3950"/>
    <w:rsid w:val="00DF5E24"/>
    <w:rsid w:val="00E00448"/>
    <w:rsid w:val="00E022DF"/>
    <w:rsid w:val="00E04C1E"/>
    <w:rsid w:val="00E058C7"/>
    <w:rsid w:val="00E06B0C"/>
    <w:rsid w:val="00E12433"/>
    <w:rsid w:val="00E13687"/>
    <w:rsid w:val="00E13C0F"/>
    <w:rsid w:val="00E14E85"/>
    <w:rsid w:val="00E154A2"/>
    <w:rsid w:val="00E16489"/>
    <w:rsid w:val="00E20667"/>
    <w:rsid w:val="00E2071C"/>
    <w:rsid w:val="00E21118"/>
    <w:rsid w:val="00E226AD"/>
    <w:rsid w:val="00E22DE2"/>
    <w:rsid w:val="00E250C8"/>
    <w:rsid w:val="00E2519E"/>
    <w:rsid w:val="00E26670"/>
    <w:rsid w:val="00E300D8"/>
    <w:rsid w:val="00E30342"/>
    <w:rsid w:val="00E36D66"/>
    <w:rsid w:val="00E44CCE"/>
    <w:rsid w:val="00E45E0A"/>
    <w:rsid w:val="00E46C14"/>
    <w:rsid w:val="00E52826"/>
    <w:rsid w:val="00E54599"/>
    <w:rsid w:val="00E54CFE"/>
    <w:rsid w:val="00E56B2A"/>
    <w:rsid w:val="00E5742E"/>
    <w:rsid w:val="00E57C5E"/>
    <w:rsid w:val="00E6091A"/>
    <w:rsid w:val="00E625DF"/>
    <w:rsid w:val="00E62E51"/>
    <w:rsid w:val="00E63489"/>
    <w:rsid w:val="00E64D06"/>
    <w:rsid w:val="00E662BD"/>
    <w:rsid w:val="00E667B8"/>
    <w:rsid w:val="00E67076"/>
    <w:rsid w:val="00E67AE1"/>
    <w:rsid w:val="00E67FB1"/>
    <w:rsid w:val="00E70141"/>
    <w:rsid w:val="00E70591"/>
    <w:rsid w:val="00E7113A"/>
    <w:rsid w:val="00E72C85"/>
    <w:rsid w:val="00E72EE5"/>
    <w:rsid w:val="00E73086"/>
    <w:rsid w:val="00E73C2B"/>
    <w:rsid w:val="00E7406F"/>
    <w:rsid w:val="00E74DC2"/>
    <w:rsid w:val="00E75D3E"/>
    <w:rsid w:val="00E75F58"/>
    <w:rsid w:val="00E83099"/>
    <w:rsid w:val="00E91235"/>
    <w:rsid w:val="00E91237"/>
    <w:rsid w:val="00E95E13"/>
    <w:rsid w:val="00E96F8E"/>
    <w:rsid w:val="00EA0946"/>
    <w:rsid w:val="00EA22CB"/>
    <w:rsid w:val="00EA2C84"/>
    <w:rsid w:val="00EA34B7"/>
    <w:rsid w:val="00EB0B4B"/>
    <w:rsid w:val="00EB20B2"/>
    <w:rsid w:val="00EB2968"/>
    <w:rsid w:val="00EB4372"/>
    <w:rsid w:val="00EB639E"/>
    <w:rsid w:val="00EB7EF9"/>
    <w:rsid w:val="00EC06DB"/>
    <w:rsid w:val="00EC136A"/>
    <w:rsid w:val="00EC2B9B"/>
    <w:rsid w:val="00EC4328"/>
    <w:rsid w:val="00EC55E3"/>
    <w:rsid w:val="00EC71B5"/>
    <w:rsid w:val="00EC736A"/>
    <w:rsid w:val="00EC7608"/>
    <w:rsid w:val="00EC77B5"/>
    <w:rsid w:val="00EC7946"/>
    <w:rsid w:val="00ED4365"/>
    <w:rsid w:val="00ED72B5"/>
    <w:rsid w:val="00ED7FB8"/>
    <w:rsid w:val="00EE04C3"/>
    <w:rsid w:val="00EE0572"/>
    <w:rsid w:val="00EE0C3E"/>
    <w:rsid w:val="00EE184A"/>
    <w:rsid w:val="00EE6780"/>
    <w:rsid w:val="00EE68A2"/>
    <w:rsid w:val="00EE7154"/>
    <w:rsid w:val="00EE7B98"/>
    <w:rsid w:val="00EF15CB"/>
    <w:rsid w:val="00EF1CEB"/>
    <w:rsid w:val="00EF2C39"/>
    <w:rsid w:val="00EF60F0"/>
    <w:rsid w:val="00EF7AFD"/>
    <w:rsid w:val="00F01034"/>
    <w:rsid w:val="00F01735"/>
    <w:rsid w:val="00F04C82"/>
    <w:rsid w:val="00F06C42"/>
    <w:rsid w:val="00F10817"/>
    <w:rsid w:val="00F108AB"/>
    <w:rsid w:val="00F110C3"/>
    <w:rsid w:val="00F11AF7"/>
    <w:rsid w:val="00F12E10"/>
    <w:rsid w:val="00F14E57"/>
    <w:rsid w:val="00F16798"/>
    <w:rsid w:val="00F16ED2"/>
    <w:rsid w:val="00F2104B"/>
    <w:rsid w:val="00F228FB"/>
    <w:rsid w:val="00F22F32"/>
    <w:rsid w:val="00F236B7"/>
    <w:rsid w:val="00F23C50"/>
    <w:rsid w:val="00F24C7E"/>
    <w:rsid w:val="00F24EFE"/>
    <w:rsid w:val="00F2522D"/>
    <w:rsid w:val="00F25BD8"/>
    <w:rsid w:val="00F26563"/>
    <w:rsid w:val="00F277E7"/>
    <w:rsid w:val="00F3103E"/>
    <w:rsid w:val="00F31047"/>
    <w:rsid w:val="00F327BD"/>
    <w:rsid w:val="00F3628C"/>
    <w:rsid w:val="00F36E41"/>
    <w:rsid w:val="00F4035A"/>
    <w:rsid w:val="00F4145C"/>
    <w:rsid w:val="00F41566"/>
    <w:rsid w:val="00F42155"/>
    <w:rsid w:val="00F45033"/>
    <w:rsid w:val="00F47010"/>
    <w:rsid w:val="00F50150"/>
    <w:rsid w:val="00F50D13"/>
    <w:rsid w:val="00F51CC5"/>
    <w:rsid w:val="00F53F40"/>
    <w:rsid w:val="00F61C39"/>
    <w:rsid w:val="00F63C49"/>
    <w:rsid w:val="00F6477E"/>
    <w:rsid w:val="00F65B73"/>
    <w:rsid w:val="00F67808"/>
    <w:rsid w:val="00F74EF3"/>
    <w:rsid w:val="00F7601F"/>
    <w:rsid w:val="00F77F71"/>
    <w:rsid w:val="00F81321"/>
    <w:rsid w:val="00F82778"/>
    <w:rsid w:val="00F87260"/>
    <w:rsid w:val="00F90219"/>
    <w:rsid w:val="00F92AA3"/>
    <w:rsid w:val="00F94684"/>
    <w:rsid w:val="00F94CFF"/>
    <w:rsid w:val="00F96A3D"/>
    <w:rsid w:val="00F96FA0"/>
    <w:rsid w:val="00FA33C2"/>
    <w:rsid w:val="00FA3822"/>
    <w:rsid w:val="00FA49F1"/>
    <w:rsid w:val="00FA6135"/>
    <w:rsid w:val="00FA6DA0"/>
    <w:rsid w:val="00FB1F66"/>
    <w:rsid w:val="00FB3671"/>
    <w:rsid w:val="00FB47EA"/>
    <w:rsid w:val="00FB48C7"/>
    <w:rsid w:val="00FB5BD9"/>
    <w:rsid w:val="00FB5E46"/>
    <w:rsid w:val="00FB62E6"/>
    <w:rsid w:val="00FB746C"/>
    <w:rsid w:val="00FB7E4B"/>
    <w:rsid w:val="00FC06AC"/>
    <w:rsid w:val="00FC09F7"/>
    <w:rsid w:val="00FC49A9"/>
    <w:rsid w:val="00FC5CCE"/>
    <w:rsid w:val="00FC788D"/>
    <w:rsid w:val="00FC79C6"/>
    <w:rsid w:val="00FD1FB5"/>
    <w:rsid w:val="00FD4F68"/>
    <w:rsid w:val="00FE18E6"/>
    <w:rsid w:val="00FE571E"/>
    <w:rsid w:val="00FF1CC3"/>
    <w:rsid w:val="00FF2326"/>
    <w:rsid w:val="00FF5121"/>
    <w:rsid w:val="00FF5BD3"/>
    <w:rsid w:val="00FF5C81"/>
    <w:rsid w:val="00FF5ED4"/>
    <w:rsid w:val="00FF75D7"/>
    <w:rsid w:val="00FF790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CAC11E"/>
  <w15:chartTrackingRefBased/>
  <w15:docId w15:val="{A743DEF6-1370-4D1C-851C-3965B332A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D21E3"/>
    <w:pPr>
      <w:widowControl w:val="0"/>
      <w:autoSpaceDE w:val="0"/>
      <w:autoSpaceDN w:val="0"/>
      <w:spacing w:after="0" w:line="240" w:lineRule="auto"/>
      <w:jc w:val="left"/>
    </w:pPr>
    <w:rPr>
      <w:rFonts w:ascii="Times New Roman" w:eastAsia="Times New Roman" w:hAnsi="Times New Roman" w:cs="Times New Roman"/>
      <w:kern w:val="0"/>
      <w:sz w:val="22"/>
      <w:lang w:eastAsia="en-US" w:bidi="en-US"/>
      <w14:ligatures w14:val="none"/>
    </w:rPr>
  </w:style>
  <w:style w:type="paragraph" w:styleId="1">
    <w:name w:val="heading 1"/>
    <w:basedOn w:val="a"/>
    <w:link w:val="1Char"/>
    <w:uiPriority w:val="9"/>
    <w:qFormat/>
    <w:rsid w:val="003D21E3"/>
    <w:pPr>
      <w:spacing w:before="1"/>
      <w:ind w:left="453" w:hanging="343"/>
      <w:outlineLvl w:val="0"/>
    </w:pPr>
    <w:rPr>
      <w:rFonts w:ascii="Georgia" w:eastAsia="Georgia" w:hAnsi="Georgia" w:cs="Georgia"/>
      <w:b/>
      <w:bCs/>
      <w:sz w:val="24"/>
      <w:szCs w:val="24"/>
    </w:rPr>
  </w:style>
  <w:style w:type="paragraph" w:styleId="2">
    <w:name w:val="heading 2"/>
    <w:basedOn w:val="a"/>
    <w:next w:val="a"/>
    <w:link w:val="2Char"/>
    <w:uiPriority w:val="9"/>
    <w:unhideWhenUsed/>
    <w:qFormat/>
    <w:rsid w:val="003D21E3"/>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3D21E3"/>
    <w:pPr>
      <w:keepNext/>
      <w:keepLines/>
      <w:autoSpaceDE/>
      <w:autoSpaceDN/>
      <w:spacing w:before="280" w:after="80"/>
      <w:outlineLvl w:val="2"/>
    </w:pPr>
    <w:rPr>
      <w:b/>
      <w:sz w:val="28"/>
      <w:szCs w:val="28"/>
      <w:lang w:eastAsia="ko-KR"/>
    </w:rPr>
  </w:style>
  <w:style w:type="paragraph" w:styleId="4">
    <w:name w:val="heading 4"/>
    <w:basedOn w:val="a"/>
    <w:next w:val="a"/>
    <w:link w:val="4Char"/>
    <w:uiPriority w:val="9"/>
    <w:semiHidden/>
    <w:unhideWhenUsed/>
    <w:qFormat/>
    <w:rsid w:val="003D21E3"/>
    <w:pPr>
      <w:keepNext/>
      <w:keepLines/>
      <w:autoSpaceDE/>
      <w:autoSpaceDN/>
      <w:spacing w:before="240" w:after="40"/>
      <w:outlineLvl w:val="3"/>
    </w:pPr>
    <w:rPr>
      <w:b/>
      <w:sz w:val="24"/>
      <w:szCs w:val="24"/>
      <w:lang w:eastAsia="ko-KR"/>
    </w:rPr>
  </w:style>
  <w:style w:type="paragraph" w:styleId="5">
    <w:name w:val="heading 5"/>
    <w:basedOn w:val="a"/>
    <w:next w:val="a"/>
    <w:link w:val="5Char"/>
    <w:uiPriority w:val="9"/>
    <w:semiHidden/>
    <w:unhideWhenUsed/>
    <w:qFormat/>
    <w:rsid w:val="003D21E3"/>
    <w:pPr>
      <w:keepNext/>
      <w:keepLines/>
      <w:autoSpaceDE/>
      <w:autoSpaceDN/>
      <w:spacing w:before="220" w:after="40"/>
      <w:outlineLvl w:val="4"/>
    </w:pPr>
    <w:rPr>
      <w:b/>
      <w:lang w:eastAsia="ko-KR"/>
    </w:rPr>
  </w:style>
  <w:style w:type="paragraph" w:styleId="6">
    <w:name w:val="heading 6"/>
    <w:basedOn w:val="a"/>
    <w:next w:val="a"/>
    <w:link w:val="6Char"/>
    <w:uiPriority w:val="9"/>
    <w:semiHidden/>
    <w:unhideWhenUsed/>
    <w:qFormat/>
    <w:rsid w:val="003D21E3"/>
    <w:pPr>
      <w:keepNext/>
      <w:keepLines/>
      <w:autoSpaceDE/>
      <w:autoSpaceDN/>
      <w:spacing w:before="200" w:after="40"/>
      <w:outlineLvl w:val="5"/>
    </w:pPr>
    <w:rPr>
      <w:b/>
      <w:sz w:val="20"/>
      <w:szCs w:val="20"/>
      <w:lang w:eastAsia="ko-K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3D21E3"/>
    <w:rPr>
      <w:rFonts w:ascii="Georgia" w:eastAsia="Georgia" w:hAnsi="Georgia" w:cs="Georgia"/>
      <w:b/>
      <w:bCs/>
      <w:kern w:val="0"/>
      <w:sz w:val="24"/>
      <w:szCs w:val="24"/>
      <w:lang w:eastAsia="en-US" w:bidi="en-US"/>
      <w14:ligatures w14:val="none"/>
    </w:rPr>
  </w:style>
  <w:style w:type="character" w:customStyle="1" w:styleId="2Char">
    <w:name w:val="제목 2 Char"/>
    <w:basedOn w:val="a0"/>
    <w:link w:val="2"/>
    <w:uiPriority w:val="9"/>
    <w:rsid w:val="003D21E3"/>
    <w:rPr>
      <w:rFonts w:asciiTheme="majorHAnsi" w:eastAsiaTheme="majorEastAsia" w:hAnsiTheme="majorHAnsi" w:cstheme="majorBidi"/>
      <w:kern w:val="0"/>
      <w:sz w:val="22"/>
      <w:lang w:eastAsia="en-US" w:bidi="en-US"/>
      <w14:ligatures w14:val="none"/>
    </w:rPr>
  </w:style>
  <w:style w:type="character" w:customStyle="1" w:styleId="3Char">
    <w:name w:val="제목 3 Char"/>
    <w:basedOn w:val="a0"/>
    <w:link w:val="3"/>
    <w:uiPriority w:val="9"/>
    <w:semiHidden/>
    <w:rsid w:val="003D21E3"/>
    <w:rPr>
      <w:rFonts w:ascii="Times New Roman" w:eastAsia="Times New Roman" w:hAnsi="Times New Roman" w:cs="Times New Roman"/>
      <w:b/>
      <w:kern w:val="0"/>
      <w:sz w:val="28"/>
      <w:szCs w:val="28"/>
      <w:lang w:bidi="en-US"/>
      <w14:ligatures w14:val="none"/>
    </w:rPr>
  </w:style>
  <w:style w:type="character" w:customStyle="1" w:styleId="4Char">
    <w:name w:val="제목 4 Char"/>
    <w:basedOn w:val="a0"/>
    <w:link w:val="4"/>
    <w:uiPriority w:val="9"/>
    <w:semiHidden/>
    <w:rsid w:val="003D21E3"/>
    <w:rPr>
      <w:rFonts w:ascii="Times New Roman" w:eastAsia="Times New Roman" w:hAnsi="Times New Roman" w:cs="Times New Roman"/>
      <w:b/>
      <w:kern w:val="0"/>
      <w:sz w:val="24"/>
      <w:szCs w:val="24"/>
      <w:lang w:bidi="en-US"/>
      <w14:ligatures w14:val="none"/>
    </w:rPr>
  </w:style>
  <w:style w:type="character" w:customStyle="1" w:styleId="5Char">
    <w:name w:val="제목 5 Char"/>
    <w:basedOn w:val="a0"/>
    <w:link w:val="5"/>
    <w:uiPriority w:val="9"/>
    <w:semiHidden/>
    <w:rsid w:val="003D21E3"/>
    <w:rPr>
      <w:rFonts w:ascii="Times New Roman" w:eastAsia="Times New Roman" w:hAnsi="Times New Roman" w:cs="Times New Roman"/>
      <w:b/>
      <w:kern w:val="0"/>
      <w:sz w:val="22"/>
      <w:lang w:bidi="en-US"/>
      <w14:ligatures w14:val="none"/>
    </w:rPr>
  </w:style>
  <w:style w:type="character" w:customStyle="1" w:styleId="6Char">
    <w:name w:val="제목 6 Char"/>
    <w:basedOn w:val="a0"/>
    <w:link w:val="6"/>
    <w:uiPriority w:val="9"/>
    <w:semiHidden/>
    <w:rsid w:val="003D21E3"/>
    <w:rPr>
      <w:rFonts w:ascii="Times New Roman" w:eastAsia="Times New Roman" w:hAnsi="Times New Roman" w:cs="Times New Roman"/>
      <w:b/>
      <w:kern w:val="0"/>
      <w:szCs w:val="20"/>
      <w:lang w:bidi="en-US"/>
      <w14:ligatures w14:val="none"/>
    </w:rPr>
  </w:style>
  <w:style w:type="table" w:customStyle="1" w:styleId="TableNormal0">
    <w:name w:val="Table Normal_0"/>
    <w:uiPriority w:val="2"/>
    <w:semiHidden/>
    <w:unhideWhenUsed/>
    <w:qFormat/>
    <w:rsid w:val="003D21E3"/>
    <w:pPr>
      <w:widowControl w:val="0"/>
      <w:autoSpaceDE w:val="0"/>
      <w:autoSpaceDN w:val="0"/>
      <w:spacing w:after="0" w:line="240" w:lineRule="auto"/>
      <w:jc w:val="left"/>
    </w:pPr>
    <w:rPr>
      <w:kern w:val="0"/>
      <w:sz w:val="22"/>
      <w:lang w:eastAsia="en-US"/>
      <w14:ligatures w14:val="none"/>
    </w:rPr>
    <w:tblPr>
      <w:tblInd w:w="0" w:type="dxa"/>
      <w:tblCellMar>
        <w:top w:w="0" w:type="dxa"/>
        <w:left w:w="0" w:type="dxa"/>
        <w:bottom w:w="0" w:type="dxa"/>
        <w:right w:w="0" w:type="dxa"/>
      </w:tblCellMar>
    </w:tblPr>
  </w:style>
  <w:style w:type="paragraph" w:styleId="a3">
    <w:name w:val="Body Text"/>
    <w:basedOn w:val="a"/>
    <w:link w:val="Char"/>
    <w:uiPriority w:val="1"/>
    <w:qFormat/>
    <w:rsid w:val="003D21E3"/>
    <w:rPr>
      <w:sz w:val="24"/>
      <w:szCs w:val="24"/>
    </w:rPr>
  </w:style>
  <w:style w:type="character" w:customStyle="1" w:styleId="Char">
    <w:name w:val="본문 Char"/>
    <w:basedOn w:val="a0"/>
    <w:link w:val="a3"/>
    <w:uiPriority w:val="1"/>
    <w:rsid w:val="003D21E3"/>
    <w:rPr>
      <w:rFonts w:ascii="Times New Roman" w:eastAsia="Times New Roman" w:hAnsi="Times New Roman" w:cs="Times New Roman"/>
      <w:kern w:val="0"/>
      <w:sz w:val="24"/>
      <w:szCs w:val="24"/>
      <w:lang w:eastAsia="en-US" w:bidi="en-US"/>
      <w14:ligatures w14:val="none"/>
    </w:rPr>
  </w:style>
  <w:style w:type="paragraph" w:styleId="a4">
    <w:name w:val="List Paragraph"/>
    <w:basedOn w:val="a"/>
    <w:uiPriority w:val="1"/>
    <w:qFormat/>
    <w:rsid w:val="003D21E3"/>
    <w:pPr>
      <w:spacing w:before="1"/>
      <w:ind w:left="453" w:hanging="343"/>
    </w:pPr>
    <w:rPr>
      <w:rFonts w:ascii="Palatino Linotype" w:eastAsia="Palatino Linotype" w:hAnsi="Palatino Linotype" w:cs="Palatino Linotype"/>
    </w:rPr>
  </w:style>
  <w:style w:type="paragraph" w:customStyle="1" w:styleId="TableParagraph">
    <w:name w:val="Table Paragraph"/>
    <w:basedOn w:val="a"/>
    <w:qFormat/>
    <w:rsid w:val="003D21E3"/>
  </w:style>
  <w:style w:type="paragraph" w:styleId="a5">
    <w:name w:val="header"/>
    <w:basedOn w:val="a"/>
    <w:link w:val="Char0"/>
    <w:uiPriority w:val="99"/>
    <w:unhideWhenUsed/>
    <w:rsid w:val="003D21E3"/>
    <w:pPr>
      <w:tabs>
        <w:tab w:val="center" w:pos="4513"/>
        <w:tab w:val="right" w:pos="9026"/>
      </w:tabs>
      <w:snapToGrid w:val="0"/>
    </w:pPr>
  </w:style>
  <w:style w:type="character" w:customStyle="1" w:styleId="Char0">
    <w:name w:val="머리글 Char"/>
    <w:basedOn w:val="a0"/>
    <w:link w:val="a5"/>
    <w:uiPriority w:val="99"/>
    <w:rsid w:val="003D21E3"/>
    <w:rPr>
      <w:rFonts w:ascii="Times New Roman" w:eastAsia="Times New Roman" w:hAnsi="Times New Roman" w:cs="Times New Roman"/>
      <w:kern w:val="0"/>
      <w:sz w:val="22"/>
      <w:lang w:eastAsia="en-US" w:bidi="en-US"/>
      <w14:ligatures w14:val="none"/>
    </w:rPr>
  </w:style>
  <w:style w:type="paragraph" w:styleId="a6">
    <w:name w:val="footer"/>
    <w:basedOn w:val="a"/>
    <w:link w:val="Char1"/>
    <w:uiPriority w:val="99"/>
    <w:unhideWhenUsed/>
    <w:rsid w:val="003D21E3"/>
    <w:pPr>
      <w:tabs>
        <w:tab w:val="center" w:pos="4513"/>
        <w:tab w:val="right" w:pos="9026"/>
      </w:tabs>
      <w:snapToGrid w:val="0"/>
    </w:pPr>
  </w:style>
  <w:style w:type="character" w:customStyle="1" w:styleId="Char1">
    <w:name w:val="바닥글 Char"/>
    <w:basedOn w:val="a0"/>
    <w:link w:val="a6"/>
    <w:uiPriority w:val="99"/>
    <w:rsid w:val="003D21E3"/>
    <w:rPr>
      <w:rFonts w:ascii="Times New Roman" w:eastAsia="Times New Roman" w:hAnsi="Times New Roman" w:cs="Times New Roman"/>
      <w:kern w:val="0"/>
      <w:sz w:val="22"/>
      <w:lang w:eastAsia="en-US" w:bidi="en-US"/>
      <w14:ligatures w14:val="none"/>
    </w:rPr>
  </w:style>
  <w:style w:type="character" w:styleId="a7">
    <w:name w:val="Hyperlink"/>
    <w:basedOn w:val="a0"/>
    <w:uiPriority w:val="99"/>
    <w:unhideWhenUsed/>
    <w:rsid w:val="003D21E3"/>
    <w:rPr>
      <w:color w:val="0563C1" w:themeColor="hyperlink"/>
      <w:u w:val="single"/>
    </w:rPr>
  </w:style>
  <w:style w:type="character" w:styleId="a8">
    <w:name w:val="Unresolved Mention"/>
    <w:basedOn w:val="a0"/>
    <w:uiPriority w:val="99"/>
    <w:semiHidden/>
    <w:unhideWhenUsed/>
    <w:rsid w:val="003D21E3"/>
    <w:rPr>
      <w:color w:val="605E5C"/>
      <w:shd w:val="clear" w:color="auto" w:fill="E1DFDD"/>
    </w:rPr>
  </w:style>
  <w:style w:type="paragraph" w:customStyle="1" w:styleId="EndNoteBibliographyTitle">
    <w:name w:val="EndNote Bibliography Title"/>
    <w:basedOn w:val="a"/>
    <w:link w:val="EndNoteBibliographyTitleChar"/>
    <w:rsid w:val="003D21E3"/>
    <w:pPr>
      <w:jc w:val="center"/>
    </w:pPr>
    <w:rPr>
      <w:noProof/>
      <w:sz w:val="24"/>
      <w:szCs w:val="24"/>
    </w:rPr>
  </w:style>
  <w:style w:type="character" w:customStyle="1" w:styleId="EndNoteBibliographyTitleChar">
    <w:name w:val="EndNote Bibliography Title Char"/>
    <w:basedOn w:val="Char"/>
    <w:link w:val="EndNoteBibliographyTitle"/>
    <w:rsid w:val="003D21E3"/>
    <w:rPr>
      <w:rFonts w:ascii="Times New Roman" w:eastAsia="Times New Roman" w:hAnsi="Times New Roman" w:cs="Times New Roman"/>
      <w:noProof/>
      <w:kern w:val="0"/>
      <w:sz w:val="24"/>
      <w:szCs w:val="24"/>
      <w:lang w:eastAsia="en-US" w:bidi="en-US"/>
      <w14:ligatures w14:val="none"/>
    </w:rPr>
  </w:style>
  <w:style w:type="paragraph" w:customStyle="1" w:styleId="EndNoteBibliography">
    <w:name w:val="EndNote Bibliography"/>
    <w:basedOn w:val="a"/>
    <w:link w:val="EndNoteBibliographyChar"/>
    <w:rsid w:val="003D21E3"/>
    <w:pPr>
      <w:jc w:val="both"/>
    </w:pPr>
    <w:rPr>
      <w:noProof/>
      <w:sz w:val="24"/>
      <w:szCs w:val="24"/>
    </w:rPr>
  </w:style>
  <w:style w:type="character" w:customStyle="1" w:styleId="EndNoteBibliographyChar">
    <w:name w:val="EndNote Bibliography Char"/>
    <w:basedOn w:val="Char"/>
    <w:link w:val="EndNoteBibliography"/>
    <w:rsid w:val="003D21E3"/>
    <w:rPr>
      <w:rFonts w:ascii="Times New Roman" w:eastAsia="Times New Roman" w:hAnsi="Times New Roman" w:cs="Times New Roman"/>
      <w:noProof/>
      <w:kern w:val="0"/>
      <w:sz w:val="24"/>
      <w:szCs w:val="24"/>
      <w:lang w:eastAsia="en-US" w:bidi="en-US"/>
      <w14:ligatures w14:val="none"/>
    </w:rPr>
  </w:style>
  <w:style w:type="table" w:styleId="a9">
    <w:name w:val="Table Grid"/>
    <w:basedOn w:val="a1"/>
    <w:uiPriority w:val="39"/>
    <w:rsid w:val="003D21E3"/>
    <w:pPr>
      <w:widowControl w:val="0"/>
      <w:autoSpaceDE w:val="0"/>
      <w:autoSpaceDN w:val="0"/>
      <w:spacing w:after="0" w:line="240" w:lineRule="auto"/>
      <w:jc w:val="left"/>
    </w:pPr>
    <w:rPr>
      <w:kern w:val="0"/>
      <w:sz w:val="22"/>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3D21E3"/>
    <w:rPr>
      <w:b/>
      <w:bCs/>
      <w:sz w:val="20"/>
      <w:szCs w:val="20"/>
    </w:rPr>
  </w:style>
  <w:style w:type="character" w:styleId="ab">
    <w:name w:val="Placeholder Text"/>
    <w:basedOn w:val="a0"/>
    <w:uiPriority w:val="99"/>
    <w:semiHidden/>
    <w:rsid w:val="003D21E3"/>
    <w:rPr>
      <w:color w:val="808080"/>
    </w:rPr>
  </w:style>
  <w:style w:type="paragraph" w:styleId="ac">
    <w:name w:val="Subtitle"/>
    <w:basedOn w:val="a"/>
    <w:next w:val="a"/>
    <w:link w:val="Char2"/>
    <w:uiPriority w:val="11"/>
    <w:qFormat/>
    <w:rsid w:val="003D21E3"/>
    <w:pPr>
      <w:spacing w:after="60"/>
      <w:jc w:val="center"/>
      <w:outlineLvl w:val="1"/>
    </w:pPr>
    <w:rPr>
      <w:rFonts w:asciiTheme="minorHAnsi" w:eastAsiaTheme="minorEastAsia" w:hAnsiTheme="minorHAnsi" w:cstheme="minorBidi"/>
      <w:sz w:val="24"/>
      <w:szCs w:val="24"/>
    </w:rPr>
  </w:style>
  <w:style w:type="character" w:customStyle="1" w:styleId="Char2">
    <w:name w:val="부제 Char"/>
    <w:basedOn w:val="a0"/>
    <w:link w:val="ac"/>
    <w:uiPriority w:val="11"/>
    <w:rsid w:val="003D21E3"/>
    <w:rPr>
      <w:kern w:val="0"/>
      <w:sz w:val="24"/>
      <w:szCs w:val="24"/>
      <w:lang w:eastAsia="en-US" w:bidi="en-US"/>
      <w14:ligatures w14:val="none"/>
    </w:rPr>
  </w:style>
  <w:style w:type="table" w:customStyle="1" w:styleId="TableNormal00">
    <w:name w:val="Table Normal_0_0"/>
    <w:rsid w:val="003D21E3"/>
    <w:pPr>
      <w:widowControl w:val="0"/>
      <w:spacing w:after="0" w:line="240" w:lineRule="auto"/>
      <w:jc w:val="left"/>
    </w:pPr>
    <w:rPr>
      <w:kern w:val="0"/>
      <w:sz w:val="22"/>
      <w:lang w:eastAsia="en-US"/>
      <w14:ligatures w14:val="none"/>
    </w:rPr>
    <w:tblPr>
      <w:tblInd w:w="0" w:type="dxa"/>
      <w:tblCellMar>
        <w:top w:w="0" w:type="dxa"/>
        <w:left w:w="0" w:type="dxa"/>
        <w:bottom w:w="0" w:type="dxa"/>
        <w:right w:w="0" w:type="dxa"/>
      </w:tblCellMar>
    </w:tblPr>
  </w:style>
  <w:style w:type="paragraph" w:styleId="ad">
    <w:name w:val="Revision"/>
    <w:hidden/>
    <w:uiPriority w:val="99"/>
    <w:semiHidden/>
    <w:rsid w:val="003D21E3"/>
    <w:pPr>
      <w:spacing w:after="0" w:line="240" w:lineRule="auto"/>
      <w:jc w:val="left"/>
    </w:pPr>
    <w:rPr>
      <w:rFonts w:ascii="Times New Roman" w:eastAsia="Times New Roman" w:hAnsi="Times New Roman" w:cs="Times New Roman"/>
      <w:kern w:val="0"/>
      <w:sz w:val="22"/>
      <w:lang w:eastAsia="en-US" w:bidi="en-US"/>
      <w14:ligatures w14:val="none"/>
    </w:rPr>
  </w:style>
  <w:style w:type="character" w:styleId="ae">
    <w:name w:val="annotation reference"/>
    <w:basedOn w:val="a0"/>
    <w:uiPriority w:val="99"/>
    <w:semiHidden/>
    <w:unhideWhenUsed/>
    <w:rsid w:val="003D21E3"/>
    <w:rPr>
      <w:sz w:val="16"/>
      <w:szCs w:val="16"/>
    </w:rPr>
  </w:style>
  <w:style w:type="paragraph" w:styleId="af">
    <w:name w:val="annotation text"/>
    <w:basedOn w:val="a"/>
    <w:link w:val="Char3"/>
    <w:uiPriority w:val="99"/>
    <w:unhideWhenUsed/>
    <w:rsid w:val="003D21E3"/>
    <w:rPr>
      <w:sz w:val="20"/>
      <w:szCs w:val="20"/>
    </w:rPr>
  </w:style>
  <w:style w:type="character" w:customStyle="1" w:styleId="Char3">
    <w:name w:val="메모 텍스트 Char"/>
    <w:basedOn w:val="a0"/>
    <w:link w:val="af"/>
    <w:uiPriority w:val="99"/>
    <w:rsid w:val="003D21E3"/>
    <w:rPr>
      <w:rFonts w:ascii="Times New Roman" w:eastAsia="Times New Roman" w:hAnsi="Times New Roman" w:cs="Times New Roman"/>
      <w:kern w:val="0"/>
      <w:szCs w:val="20"/>
      <w:lang w:eastAsia="en-US" w:bidi="en-US"/>
      <w14:ligatures w14:val="none"/>
    </w:rPr>
  </w:style>
  <w:style w:type="paragraph" w:styleId="af0">
    <w:name w:val="annotation subject"/>
    <w:basedOn w:val="af"/>
    <w:next w:val="af"/>
    <w:link w:val="Char4"/>
    <w:uiPriority w:val="99"/>
    <w:semiHidden/>
    <w:unhideWhenUsed/>
    <w:rsid w:val="003D21E3"/>
    <w:rPr>
      <w:b/>
      <w:bCs/>
    </w:rPr>
  </w:style>
  <w:style w:type="character" w:customStyle="1" w:styleId="Char4">
    <w:name w:val="메모 주제 Char"/>
    <w:basedOn w:val="Char3"/>
    <w:link w:val="af0"/>
    <w:uiPriority w:val="99"/>
    <w:semiHidden/>
    <w:rsid w:val="003D21E3"/>
    <w:rPr>
      <w:rFonts w:ascii="Times New Roman" w:eastAsia="Times New Roman" w:hAnsi="Times New Roman" w:cs="Times New Roman"/>
      <w:b/>
      <w:bCs/>
      <w:kern w:val="0"/>
      <w:szCs w:val="20"/>
      <w:lang w:eastAsia="en-US" w:bidi="en-US"/>
      <w14:ligatures w14:val="none"/>
    </w:rPr>
  </w:style>
  <w:style w:type="table" w:customStyle="1" w:styleId="TableNormal1">
    <w:name w:val="Table Normal1"/>
    <w:rsid w:val="003D21E3"/>
    <w:pPr>
      <w:widowControl w:val="0"/>
      <w:spacing w:after="0" w:line="240" w:lineRule="auto"/>
      <w:jc w:val="left"/>
    </w:pPr>
    <w:rPr>
      <w:rFonts w:ascii="Times New Roman" w:eastAsia="바탕" w:hAnsi="Times New Roman" w:cs="Times New Roman"/>
      <w:kern w:val="0"/>
      <w:sz w:val="22"/>
      <w14:ligatures w14:val="none"/>
    </w:rPr>
    <w:tblPr>
      <w:tblCellMar>
        <w:top w:w="0" w:type="dxa"/>
        <w:left w:w="0" w:type="dxa"/>
        <w:bottom w:w="0" w:type="dxa"/>
        <w:right w:w="0" w:type="dxa"/>
      </w:tblCellMar>
    </w:tblPr>
  </w:style>
  <w:style w:type="paragraph" w:styleId="af1">
    <w:name w:val="Title"/>
    <w:basedOn w:val="a"/>
    <w:next w:val="a"/>
    <w:link w:val="Char5"/>
    <w:uiPriority w:val="10"/>
    <w:qFormat/>
    <w:rsid w:val="003D21E3"/>
    <w:pPr>
      <w:keepNext/>
      <w:keepLines/>
      <w:autoSpaceDE/>
      <w:autoSpaceDN/>
      <w:spacing w:before="480" w:after="120"/>
    </w:pPr>
    <w:rPr>
      <w:b/>
      <w:sz w:val="72"/>
      <w:szCs w:val="72"/>
      <w:lang w:eastAsia="ko-KR"/>
    </w:rPr>
  </w:style>
  <w:style w:type="character" w:customStyle="1" w:styleId="Char5">
    <w:name w:val="제목 Char"/>
    <w:basedOn w:val="a0"/>
    <w:link w:val="af1"/>
    <w:uiPriority w:val="10"/>
    <w:rsid w:val="003D21E3"/>
    <w:rPr>
      <w:rFonts w:ascii="Times New Roman" w:eastAsia="Times New Roman" w:hAnsi="Times New Roman" w:cs="Times New Roman"/>
      <w:b/>
      <w:kern w:val="0"/>
      <w:sz w:val="72"/>
      <w:szCs w:val="72"/>
      <w:lang w:bidi="en-US"/>
      <w14:ligatures w14:val="none"/>
    </w:rPr>
  </w:style>
  <w:style w:type="character" w:styleId="af2">
    <w:name w:val="FollowedHyperlink"/>
    <w:basedOn w:val="a0"/>
    <w:uiPriority w:val="99"/>
    <w:semiHidden/>
    <w:unhideWhenUsed/>
    <w:rsid w:val="00B1479A"/>
    <w:rPr>
      <w:color w:val="954F72" w:themeColor="followedHyperlink"/>
      <w:u w:val="single"/>
    </w:rPr>
  </w:style>
  <w:style w:type="paragraph" w:styleId="af3">
    <w:name w:val="No Spacing"/>
    <w:uiPriority w:val="1"/>
    <w:qFormat/>
    <w:rsid w:val="007C51B3"/>
    <w:pPr>
      <w:widowControl w:val="0"/>
      <w:autoSpaceDE w:val="0"/>
      <w:autoSpaceDN w:val="0"/>
      <w:spacing w:after="0" w:line="240" w:lineRule="auto"/>
      <w:jc w:val="left"/>
    </w:pPr>
    <w:rPr>
      <w:rFonts w:ascii="Times New Roman" w:eastAsia="Times New Roman" w:hAnsi="Times New Roman" w:cs="Times New Roman"/>
      <w:kern w:val="0"/>
      <w:sz w:val="22"/>
      <w:lang w:eastAsia="en-US" w:bidi="en-US"/>
      <w14:ligatures w14:val="none"/>
    </w:rPr>
  </w:style>
  <w:style w:type="paragraph" w:styleId="af4">
    <w:name w:val="footnote text"/>
    <w:basedOn w:val="a"/>
    <w:link w:val="Char6"/>
    <w:uiPriority w:val="99"/>
    <w:semiHidden/>
    <w:unhideWhenUsed/>
    <w:rsid w:val="006527E2"/>
    <w:pPr>
      <w:snapToGrid w:val="0"/>
    </w:pPr>
  </w:style>
  <w:style w:type="character" w:customStyle="1" w:styleId="Char6">
    <w:name w:val="각주 텍스트 Char"/>
    <w:basedOn w:val="a0"/>
    <w:link w:val="af4"/>
    <w:uiPriority w:val="99"/>
    <w:semiHidden/>
    <w:rsid w:val="006527E2"/>
    <w:rPr>
      <w:rFonts w:ascii="Times New Roman" w:eastAsia="Times New Roman" w:hAnsi="Times New Roman" w:cs="Times New Roman"/>
      <w:kern w:val="0"/>
      <w:sz w:val="22"/>
      <w:lang w:eastAsia="en-US" w:bidi="en-US"/>
      <w14:ligatures w14:val="none"/>
    </w:rPr>
  </w:style>
  <w:style w:type="character" w:styleId="af5">
    <w:name w:val="footnote reference"/>
    <w:basedOn w:val="a0"/>
    <w:uiPriority w:val="99"/>
    <w:semiHidden/>
    <w:unhideWhenUsed/>
    <w:rsid w:val="006527E2"/>
    <w:rPr>
      <w:vertAlign w:val="superscript"/>
    </w:rPr>
  </w:style>
  <w:style w:type="paragraph" w:styleId="af6">
    <w:name w:val="Normal (Web)"/>
    <w:basedOn w:val="a"/>
    <w:uiPriority w:val="99"/>
    <w:semiHidden/>
    <w:unhideWhenUsed/>
    <w:rsid w:val="007D43A4"/>
    <w:rPr>
      <w:sz w:val="24"/>
      <w:szCs w:val="24"/>
    </w:rPr>
  </w:style>
  <w:style w:type="character" w:styleId="af7">
    <w:name w:val="Strong"/>
    <w:basedOn w:val="a0"/>
    <w:uiPriority w:val="22"/>
    <w:qFormat/>
    <w:rsid w:val="00FC5C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4970">
      <w:bodyDiv w:val="1"/>
      <w:marLeft w:val="0"/>
      <w:marRight w:val="0"/>
      <w:marTop w:val="0"/>
      <w:marBottom w:val="0"/>
      <w:divBdr>
        <w:top w:val="none" w:sz="0" w:space="0" w:color="auto"/>
        <w:left w:val="none" w:sz="0" w:space="0" w:color="auto"/>
        <w:bottom w:val="none" w:sz="0" w:space="0" w:color="auto"/>
        <w:right w:val="none" w:sz="0" w:space="0" w:color="auto"/>
      </w:divBdr>
    </w:div>
    <w:div w:id="3482481">
      <w:bodyDiv w:val="1"/>
      <w:marLeft w:val="0"/>
      <w:marRight w:val="0"/>
      <w:marTop w:val="0"/>
      <w:marBottom w:val="0"/>
      <w:divBdr>
        <w:top w:val="none" w:sz="0" w:space="0" w:color="auto"/>
        <w:left w:val="none" w:sz="0" w:space="0" w:color="auto"/>
        <w:bottom w:val="none" w:sz="0" w:space="0" w:color="auto"/>
        <w:right w:val="none" w:sz="0" w:space="0" w:color="auto"/>
      </w:divBdr>
    </w:div>
    <w:div w:id="31543557">
      <w:bodyDiv w:val="1"/>
      <w:marLeft w:val="0"/>
      <w:marRight w:val="0"/>
      <w:marTop w:val="0"/>
      <w:marBottom w:val="0"/>
      <w:divBdr>
        <w:top w:val="none" w:sz="0" w:space="0" w:color="auto"/>
        <w:left w:val="none" w:sz="0" w:space="0" w:color="auto"/>
        <w:bottom w:val="none" w:sz="0" w:space="0" w:color="auto"/>
        <w:right w:val="none" w:sz="0" w:space="0" w:color="auto"/>
      </w:divBdr>
    </w:div>
    <w:div w:id="33819199">
      <w:bodyDiv w:val="1"/>
      <w:marLeft w:val="0"/>
      <w:marRight w:val="0"/>
      <w:marTop w:val="0"/>
      <w:marBottom w:val="0"/>
      <w:divBdr>
        <w:top w:val="none" w:sz="0" w:space="0" w:color="auto"/>
        <w:left w:val="none" w:sz="0" w:space="0" w:color="auto"/>
        <w:bottom w:val="none" w:sz="0" w:space="0" w:color="auto"/>
        <w:right w:val="none" w:sz="0" w:space="0" w:color="auto"/>
      </w:divBdr>
    </w:div>
    <w:div w:id="114758903">
      <w:bodyDiv w:val="1"/>
      <w:marLeft w:val="0"/>
      <w:marRight w:val="0"/>
      <w:marTop w:val="0"/>
      <w:marBottom w:val="0"/>
      <w:divBdr>
        <w:top w:val="none" w:sz="0" w:space="0" w:color="auto"/>
        <w:left w:val="none" w:sz="0" w:space="0" w:color="auto"/>
        <w:bottom w:val="none" w:sz="0" w:space="0" w:color="auto"/>
        <w:right w:val="none" w:sz="0" w:space="0" w:color="auto"/>
      </w:divBdr>
    </w:div>
    <w:div w:id="174728163">
      <w:bodyDiv w:val="1"/>
      <w:marLeft w:val="0"/>
      <w:marRight w:val="0"/>
      <w:marTop w:val="0"/>
      <w:marBottom w:val="0"/>
      <w:divBdr>
        <w:top w:val="none" w:sz="0" w:space="0" w:color="auto"/>
        <w:left w:val="none" w:sz="0" w:space="0" w:color="auto"/>
        <w:bottom w:val="none" w:sz="0" w:space="0" w:color="auto"/>
        <w:right w:val="none" w:sz="0" w:space="0" w:color="auto"/>
      </w:divBdr>
    </w:div>
    <w:div w:id="193931562">
      <w:bodyDiv w:val="1"/>
      <w:marLeft w:val="0"/>
      <w:marRight w:val="0"/>
      <w:marTop w:val="0"/>
      <w:marBottom w:val="0"/>
      <w:divBdr>
        <w:top w:val="none" w:sz="0" w:space="0" w:color="auto"/>
        <w:left w:val="none" w:sz="0" w:space="0" w:color="auto"/>
        <w:bottom w:val="none" w:sz="0" w:space="0" w:color="auto"/>
        <w:right w:val="none" w:sz="0" w:space="0" w:color="auto"/>
      </w:divBdr>
    </w:div>
    <w:div w:id="209418671">
      <w:bodyDiv w:val="1"/>
      <w:marLeft w:val="0"/>
      <w:marRight w:val="0"/>
      <w:marTop w:val="0"/>
      <w:marBottom w:val="0"/>
      <w:divBdr>
        <w:top w:val="none" w:sz="0" w:space="0" w:color="auto"/>
        <w:left w:val="none" w:sz="0" w:space="0" w:color="auto"/>
        <w:bottom w:val="none" w:sz="0" w:space="0" w:color="auto"/>
        <w:right w:val="none" w:sz="0" w:space="0" w:color="auto"/>
      </w:divBdr>
    </w:div>
    <w:div w:id="236134965">
      <w:bodyDiv w:val="1"/>
      <w:marLeft w:val="0"/>
      <w:marRight w:val="0"/>
      <w:marTop w:val="0"/>
      <w:marBottom w:val="0"/>
      <w:divBdr>
        <w:top w:val="none" w:sz="0" w:space="0" w:color="auto"/>
        <w:left w:val="none" w:sz="0" w:space="0" w:color="auto"/>
        <w:bottom w:val="none" w:sz="0" w:space="0" w:color="auto"/>
        <w:right w:val="none" w:sz="0" w:space="0" w:color="auto"/>
      </w:divBdr>
    </w:div>
    <w:div w:id="254246899">
      <w:bodyDiv w:val="1"/>
      <w:marLeft w:val="0"/>
      <w:marRight w:val="0"/>
      <w:marTop w:val="0"/>
      <w:marBottom w:val="0"/>
      <w:divBdr>
        <w:top w:val="none" w:sz="0" w:space="0" w:color="auto"/>
        <w:left w:val="none" w:sz="0" w:space="0" w:color="auto"/>
        <w:bottom w:val="none" w:sz="0" w:space="0" w:color="auto"/>
        <w:right w:val="none" w:sz="0" w:space="0" w:color="auto"/>
      </w:divBdr>
    </w:div>
    <w:div w:id="294141939">
      <w:bodyDiv w:val="1"/>
      <w:marLeft w:val="0"/>
      <w:marRight w:val="0"/>
      <w:marTop w:val="0"/>
      <w:marBottom w:val="0"/>
      <w:divBdr>
        <w:top w:val="none" w:sz="0" w:space="0" w:color="auto"/>
        <w:left w:val="none" w:sz="0" w:space="0" w:color="auto"/>
        <w:bottom w:val="none" w:sz="0" w:space="0" w:color="auto"/>
        <w:right w:val="none" w:sz="0" w:space="0" w:color="auto"/>
      </w:divBdr>
    </w:div>
    <w:div w:id="294799617">
      <w:bodyDiv w:val="1"/>
      <w:marLeft w:val="0"/>
      <w:marRight w:val="0"/>
      <w:marTop w:val="0"/>
      <w:marBottom w:val="0"/>
      <w:divBdr>
        <w:top w:val="none" w:sz="0" w:space="0" w:color="auto"/>
        <w:left w:val="none" w:sz="0" w:space="0" w:color="auto"/>
        <w:bottom w:val="none" w:sz="0" w:space="0" w:color="auto"/>
        <w:right w:val="none" w:sz="0" w:space="0" w:color="auto"/>
      </w:divBdr>
    </w:div>
    <w:div w:id="295642806">
      <w:bodyDiv w:val="1"/>
      <w:marLeft w:val="0"/>
      <w:marRight w:val="0"/>
      <w:marTop w:val="0"/>
      <w:marBottom w:val="0"/>
      <w:divBdr>
        <w:top w:val="none" w:sz="0" w:space="0" w:color="auto"/>
        <w:left w:val="none" w:sz="0" w:space="0" w:color="auto"/>
        <w:bottom w:val="none" w:sz="0" w:space="0" w:color="auto"/>
        <w:right w:val="none" w:sz="0" w:space="0" w:color="auto"/>
      </w:divBdr>
    </w:div>
    <w:div w:id="297492107">
      <w:bodyDiv w:val="1"/>
      <w:marLeft w:val="0"/>
      <w:marRight w:val="0"/>
      <w:marTop w:val="0"/>
      <w:marBottom w:val="0"/>
      <w:divBdr>
        <w:top w:val="none" w:sz="0" w:space="0" w:color="auto"/>
        <w:left w:val="none" w:sz="0" w:space="0" w:color="auto"/>
        <w:bottom w:val="none" w:sz="0" w:space="0" w:color="auto"/>
        <w:right w:val="none" w:sz="0" w:space="0" w:color="auto"/>
      </w:divBdr>
    </w:div>
    <w:div w:id="303505974">
      <w:bodyDiv w:val="1"/>
      <w:marLeft w:val="0"/>
      <w:marRight w:val="0"/>
      <w:marTop w:val="0"/>
      <w:marBottom w:val="0"/>
      <w:divBdr>
        <w:top w:val="none" w:sz="0" w:space="0" w:color="auto"/>
        <w:left w:val="none" w:sz="0" w:space="0" w:color="auto"/>
        <w:bottom w:val="none" w:sz="0" w:space="0" w:color="auto"/>
        <w:right w:val="none" w:sz="0" w:space="0" w:color="auto"/>
      </w:divBdr>
    </w:div>
    <w:div w:id="313685085">
      <w:bodyDiv w:val="1"/>
      <w:marLeft w:val="0"/>
      <w:marRight w:val="0"/>
      <w:marTop w:val="0"/>
      <w:marBottom w:val="0"/>
      <w:divBdr>
        <w:top w:val="none" w:sz="0" w:space="0" w:color="auto"/>
        <w:left w:val="none" w:sz="0" w:space="0" w:color="auto"/>
        <w:bottom w:val="none" w:sz="0" w:space="0" w:color="auto"/>
        <w:right w:val="none" w:sz="0" w:space="0" w:color="auto"/>
      </w:divBdr>
    </w:div>
    <w:div w:id="324165121">
      <w:bodyDiv w:val="1"/>
      <w:marLeft w:val="0"/>
      <w:marRight w:val="0"/>
      <w:marTop w:val="0"/>
      <w:marBottom w:val="0"/>
      <w:divBdr>
        <w:top w:val="none" w:sz="0" w:space="0" w:color="auto"/>
        <w:left w:val="none" w:sz="0" w:space="0" w:color="auto"/>
        <w:bottom w:val="none" w:sz="0" w:space="0" w:color="auto"/>
        <w:right w:val="none" w:sz="0" w:space="0" w:color="auto"/>
      </w:divBdr>
    </w:div>
    <w:div w:id="328824821">
      <w:bodyDiv w:val="1"/>
      <w:marLeft w:val="0"/>
      <w:marRight w:val="0"/>
      <w:marTop w:val="0"/>
      <w:marBottom w:val="0"/>
      <w:divBdr>
        <w:top w:val="none" w:sz="0" w:space="0" w:color="auto"/>
        <w:left w:val="none" w:sz="0" w:space="0" w:color="auto"/>
        <w:bottom w:val="none" w:sz="0" w:space="0" w:color="auto"/>
        <w:right w:val="none" w:sz="0" w:space="0" w:color="auto"/>
      </w:divBdr>
    </w:div>
    <w:div w:id="368529081">
      <w:bodyDiv w:val="1"/>
      <w:marLeft w:val="0"/>
      <w:marRight w:val="0"/>
      <w:marTop w:val="0"/>
      <w:marBottom w:val="0"/>
      <w:divBdr>
        <w:top w:val="none" w:sz="0" w:space="0" w:color="auto"/>
        <w:left w:val="none" w:sz="0" w:space="0" w:color="auto"/>
        <w:bottom w:val="none" w:sz="0" w:space="0" w:color="auto"/>
        <w:right w:val="none" w:sz="0" w:space="0" w:color="auto"/>
      </w:divBdr>
    </w:div>
    <w:div w:id="421537270">
      <w:bodyDiv w:val="1"/>
      <w:marLeft w:val="0"/>
      <w:marRight w:val="0"/>
      <w:marTop w:val="0"/>
      <w:marBottom w:val="0"/>
      <w:divBdr>
        <w:top w:val="none" w:sz="0" w:space="0" w:color="auto"/>
        <w:left w:val="none" w:sz="0" w:space="0" w:color="auto"/>
        <w:bottom w:val="none" w:sz="0" w:space="0" w:color="auto"/>
        <w:right w:val="none" w:sz="0" w:space="0" w:color="auto"/>
      </w:divBdr>
    </w:div>
    <w:div w:id="531236030">
      <w:bodyDiv w:val="1"/>
      <w:marLeft w:val="0"/>
      <w:marRight w:val="0"/>
      <w:marTop w:val="0"/>
      <w:marBottom w:val="0"/>
      <w:divBdr>
        <w:top w:val="none" w:sz="0" w:space="0" w:color="auto"/>
        <w:left w:val="none" w:sz="0" w:space="0" w:color="auto"/>
        <w:bottom w:val="none" w:sz="0" w:space="0" w:color="auto"/>
        <w:right w:val="none" w:sz="0" w:space="0" w:color="auto"/>
      </w:divBdr>
    </w:div>
    <w:div w:id="542208357">
      <w:bodyDiv w:val="1"/>
      <w:marLeft w:val="0"/>
      <w:marRight w:val="0"/>
      <w:marTop w:val="0"/>
      <w:marBottom w:val="0"/>
      <w:divBdr>
        <w:top w:val="none" w:sz="0" w:space="0" w:color="auto"/>
        <w:left w:val="none" w:sz="0" w:space="0" w:color="auto"/>
        <w:bottom w:val="none" w:sz="0" w:space="0" w:color="auto"/>
        <w:right w:val="none" w:sz="0" w:space="0" w:color="auto"/>
      </w:divBdr>
    </w:div>
    <w:div w:id="558786786">
      <w:bodyDiv w:val="1"/>
      <w:marLeft w:val="0"/>
      <w:marRight w:val="0"/>
      <w:marTop w:val="0"/>
      <w:marBottom w:val="0"/>
      <w:divBdr>
        <w:top w:val="none" w:sz="0" w:space="0" w:color="auto"/>
        <w:left w:val="none" w:sz="0" w:space="0" w:color="auto"/>
        <w:bottom w:val="none" w:sz="0" w:space="0" w:color="auto"/>
        <w:right w:val="none" w:sz="0" w:space="0" w:color="auto"/>
      </w:divBdr>
    </w:div>
    <w:div w:id="587232391">
      <w:bodyDiv w:val="1"/>
      <w:marLeft w:val="0"/>
      <w:marRight w:val="0"/>
      <w:marTop w:val="0"/>
      <w:marBottom w:val="0"/>
      <w:divBdr>
        <w:top w:val="none" w:sz="0" w:space="0" w:color="auto"/>
        <w:left w:val="none" w:sz="0" w:space="0" w:color="auto"/>
        <w:bottom w:val="none" w:sz="0" w:space="0" w:color="auto"/>
        <w:right w:val="none" w:sz="0" w:space="0" w:color="auto"/>
      </w:divBdr>
    </w:div>
    <w:div w:id="618998876">
      <w:bodyDiv w:val="1"/>
      <w:marLeft w:val="0"/>
      <w:marRight w:val="0"/>
      <w:marTop w:val="0"/>
      <w:marBottom w:val="0"/>
      <w:divBdr>
        <w:top w:val="none" w:sz="0" w:space="0" w:color="auto"/>
        <w:left w:val="none" w:sz="0" w:space="0" w:color="auto"/>
        <w:bottom w:val="none" w:sz="0" w:space="0" w:color="auto"/>
        <w:right w:val="none" w:sz="0" w:space="0" w:color="auto"/>
      </w:divBdr>
    </w:div>
    <w:div w:id="638607640">
      <w:bodyDiv w:val="1"/>
      <w:marLeft w:val="0"/>
      <w:marRight w:val="0"/>
      <w:marTop w:val="0"/>
      <w:marBottom w:val="0"/>
      <w:divBdr>
        <w:top w:val="none" w:sz="0" w:space="0" w:color="auto"/>
        <w:left w:val="none" w:sz="0" w:space="0" w:color="auto"/>
        <w:bottom w:val="none" w:sz="0" w:space="0" w:color="auto"/>
        <w:right w:val="none" w:sz="0" w:space="0" w:color="auto"/>
      </w:divBdr>
    </w:div>
    <w:div w:id="653536112">
      <w:bodyDiv w:val="1"/>
      <w:marLeft w:val="0"/>
      <w:marRight w:val="0"/>
      <w:marTop w:val="0"/>
      <w:marBottom w:val="0"/>
      <w:divBdr>
        <w:top w:val="none" w:sz="0" w:space="0" w:color="auto"/>
        <w:left w:val="none" w:sz="0" w:space="0" w:color="auto"/>
        <w:bottom w:val="none" w:sz="0" w:space="0" w:color="auto"/>
        <w:right w:val="none" w:sz="0" w:space="0" w:color="auto"/>
      </w:divBdr>
    </w:div>
    <w:div w:id="682049062">
      <w:bodyDiv w:val="1"/>
      <w:marLeft w:val="0"/>
      <w:marRight w:val="0"/>
      <w:marTop w:val="0"/>
      <w:marBottom w:val="0"/>
      <w:divBdr>
        <w:top w:val="none" w:sz="0" w:space="0" w:color="auto"/>
        <w:left w:val="none" w:sz="0" w:space="0" w:color="auto"/>
        <w:bottom w:val="none" w:sz="0" w:space="0" w:color="auto"/>
        <w:right w:val="none" w:sz="0" w:space="0" w:color="auto"/>
      </w:divBdr>
    </w:div>
    <w:div w:id="697196415">
      <w:bodyDiv w:val="1"/>
      <w:marLeft w:val="0"/>
      <w:marRight w:val="0"/>
      <w:marTop w:val="0"/>
      <w:marBottom w:val="0"/>
      <w:divBdr>
        <w:top w:val="none" w:sz="0" w:space="0" w:color="auto"/>
        <w:left w:val="none" w:sz="0" w:space="0" w:color="auto"/>
        <w:bottom w:val="none" w:sz="0" w:space="0" w:color="auto"/>
        <w:right w:val="none" w:sz="0" w:space="0" w:color="auto"/>
      </w:divBdr>
    </w:div>
    <w:div w:id="781615011">
      <w:bodyDiv w:val="1"/>
      <w:marLeft w:val="0"/>
      <w:marRight w:val="0"/>
      <w:marTop w:val="0"/>
      <w:marBottom w:val="0"/>
      <w:divBdr>
        <w:top w:val="none" w:sz="0" w:space="0" w:color="auto"/>
        <w:left w:val="none" w:sz="0" w:space="0" w:color="auto"/>
        <w:bottom w:val="none" w:sz="0" w:space="0" w:color="auto"/>
        <w:right w:val="none" w:sz="0" w:space="0" w:color="auto"/>
      </w:divBdr>
    </w:div>
    <w:div w:id="808012096">
      <w:bodyDiv w:val="1"/>
      <w:marLeft w:val="0"/>
      <w:marRight w:val="0"/>
      <w:marTop w:val="0"/>
      <w:marBottom w:val="0"/>
      <w:divBdr>
        <w:top w:val="none" w:sz="0" w:space="0" w:color="auto"/>
        <w:left w:val="none" w:sz="0" w:space="0" w:color="auto"/>
        <w:bottom w:val="none" w:sz="0" w:space="0" w:color="auto"/>
        <w:right w:val="none" w:sz="0" w:space="0" w:color="auto"/>
      </w:divBdr>
    </w:div>
    <w:div w:id="816647620">
      <w:bodyDiv w:val="1"/>
      <w:marLeft w:val="0"/>
      <w:marRight w:val="0"/>
      <w:marTop w:val="0"/>
      <w:marBottom w:val="0"/>
      <w:divBdr>
        <w:top w:val="none" w:sz="0" w:space="0" w:color="auto"/>
        <w:left w:val="none" w:sz="0" w:space="0" w:color="auto"/>
        <w:bottom w:val="none" w:sz="0" w:space="0" w:color="auto"/>
        <w:right w:val="none" w:sz="0" w:space="0" w:color="auto"/>
      </w:divBdr>
    </w:div>
    <w:div w:id="841941380">
      <w:bodyDiv w:val="1"/>
      <w:marLeft w:val="0"/>
      <w:marRight w:val="0"/>
      <w:marTop w:val="0"/>
      <w:marBottom w:val="0"/>
      <w:divBdr>
        <w:top w:val="none" w:sz="0" w:space="0" w:color="auto"/>
        <w:left w:val="none" w:sz="0" w:space="0" w:color="auto"/>
        <w:bottom w:val="none" w:sz="0" w:space="0" w:color="auto"/>
        <w:right w:val="none" w:sz="0" w:space="0" w:color="auto"/>
      </w:divBdr>
    </w:div>
    <w:div w:id="861163375">
      <w:bodyDiv w:val="1"/>
      <w:marLeft w:val="0"/>
      <w:marRight w:val="0"/>
      <w:marTop w:val="0"/>
      <w:marBottom w:val="0"/>
      <w:divBdr>
        <w:top w:val="none" w:sz="0" w:space="0" w:color="auto"/>
        <w:left w:val="none" w:sz="0" w:space="0" w:color="auto"/>
        <w:bottom w:val="none" w:sz="0" w:space="0" w:color="auto"/>
        <w:right w:val="none" w:sz="0" w:space="0" w:color="auto"/>
      </w:divBdr>
    </w:div>
    <w:div w:id="904801467">
      <w:bodyDiv w:val="1"/>
      <w:marLeft w:val="0"/>
      <w:marRight w:val="0"/>
      <w:marTop w:val="0"/>
      <w:marBottom w:val="0"/>
      <w:divBdr>
        <w:top w:val="none" w:sz="0" w:space="0" w:color="auto"/>
        <w:left w:val="none" w:sz="0" w:space="0" w:color="auto"/>
        <w:bottom w:val="none" w:sz="0" w:space="0" w:color="auto"/>
        <w:right w:val="none" w:sz="0" w:space="0" w:color="auto"/>
      </w:divBdr>
    </w:div>
    <w:div w:id="938949295">
      <w:bodyDiv w:val="1"/>
      <w:marLeft w:val="0"/>
      <w:marRight w:val="0"/>
      <w:marTop w:val="0"/>
      <w:marBottom w:val="0"/>
      <w:divBdr>
        <w:top w:val="none" w:sz="0" w:space="0" w:color="auto"/>
        <w:left w:val="none" w:sz="0" w:space="0" w:color="auto"/>
        <w:bottom w:val="none" w:sz="0" w:space="0" w:color="auto"/>
        <w:right w:val="none" w:sz="0" w:space="0" w:color="auto"/>
      </w:divBdr>
    </w:div>
    <w:div w:id="968170729">
      <w:bodyDiv w:val="1"/>
      <w:marLeft w:val="0"/>
      <w:marRight w:val="0"/>
      <w:marTop w:val="0"/>
      <w:marBottom w:val="0"/>
      <w:divBdr>
        <w:top w:val="none" w:sz="0" w:space="0" w:color="auto"/>
        <w:left w:val="none" w:sz="0" w:space="0" w:color="auto"/>
        <w:bottom w:val="none" w:sz="0" w:space="0" w:color="auto"/>
        <w:right w:val="none" w:sz="0" w:space="0" w:color="auto"/>
      </w:divBdr>
    </w:div>
    <w:div w:id="975450534">
      <w:bodyDiv w:val="1"/>
      <w:marLeft w:val="0"/>
      <w:marRight w:val="0"/>
      <w:marTop w:val="0"/>
      <w:marBottom w:val="0"/>
      <w:divBdr>
        <w:top w:val="none" w:sz="0" w:space="0" w:color="auto"/>
        <w:left w:val="none" w:sz="0" w:space="0" w:color="auto"/>
        <w:bottom w:val="none" w:sz="0" w:space="0" w:color="auto"/>
        <w:right w:val="none" w:sz="0" w:space="0" w:color="auto"/>
      </w:divBdr>
    </w:div>
    <w:div w:id="982732905">
      <w:bodyDiv w:val="1"/>
      <w:marLeft w:val="0"/>
      <w:marRight w:val="0"/>
      <w:marTop w:val="0"/>
      <w:marBottom w:val="0"/>
      <w:divBdr>
        <w:top w:val="none" w:sz="0" w:space="0" w:color="auto"/>
        <w:left w:val="none" w:sz="0" w:space="0" w:color="auto"/>
        <w:bottom w:val="none" w:sz="0" w:space="0" w:color="auto"/>
        <w:right w:val="none" w:sz="0" w:space="0" w:color="auto"/>
      </w:divBdr>
    </w:div>
    <w:div w:id="1007558446">
      <w:bodyDiv w:val="1"/>
      <w:marLeft w:val="0"/>
      <w:marRight w:val="0"/>
      <w:marTop w:val="0"/>
      <w:marBottom w:val="0"/>
      <w:divBdr>
        <w:top w:val="none" w:sz="0" w:space="0" w:color="auto"/>
        <w:left w:val="none" w:sz="0" w:space="0" w:color="auto"/>
        <w:bottom w:val="none" w:sz="0" w:space="0" w:color="auto"/>
        <w:right w:val="none" w:sz="0" w:space="0" w:color="auto"/>
      </w:divBdr>
    </w:div>
    <w:div w:id="1039092159">
      <w:bodyDiv w:val="1"/>
      <w:marLeft w:val="0"/>
      <w:marRight w:val="0"/>
      <w:marTop w:val="0"/>
      <w:marBottom w:val="0"/>
      <w:divBdr>
        <w:top w:val="none" w:sz="0" w:space="0" w:color="auto"/>
        <w:left w:val="none" w:sz="0" w:space="0" w:color="auto"/>
        <w:bottom w:val="none" w:sz="0" w:space="0" w:color="auto"/>
        <w:right w:val="none" w:sz="0" w:space="0" w:color="auto"/>
      </w:divBdr>
    </w:div>
    <w:div w:id="1077247153">
      <w:bodyDiv w:val="1"/>
      <w:marLeft w:val="0"/>
      <w:marRight w:val="0"/>
      <w:marTop w:val="0"/>
      <w:marBottom w:val="0"/>
      <w:divBdr>
        <w:top w:val="none" w:sz="0" w:space="0" w:color="auto"/>
        <w:left w:val="none" w:sz="0" w:space="0" w:color="auto"/>
        <w:bottom w:val="none" w:sz="0" w:space="0" w:color="auto"/>
        <w:right w:val="none" w:sz="0" w:space="0" w:color="auto"/>
      </w:divBdr>
    </w:div>
    <w:div w:id="1108160142">
      <w:bodyDiv w:val="1"/>
      <w:marLeft w:val="0"/>
      <w:marRight w:val="0"/>
      <w:marTop w:val="0"/>
      <w:marBottom w:val="0"/>
      <w:divBdr>
        <w:top w:val="none" w:sz="0" w:space="0" w:color="auto"/>
        <w:left w:val="none" w:sz="0" w:space="0" w:color="auto"/>
        <w:bottom w:val="none" w:sz="0" w:space="0" w:color="auto"/>
        <w:right w:val="none" w:sz="0" w:space="0" w:color="auto"/>
      </w:divBdr>
    </w:div>
    <w:div w:id="1142845838">
      <w:bodyDiv w:val="1"/>
      <w:marLeft w:val="0"/>
      <w:marRight w:val="0"/>
      <w:marTop w:val="0"/>
      <w:marBottom w:val="0"/>
      <w:divBdr>
        <w:top w:val="none" w:sz="0" w:space="0" w:color="auto"/>
        <w:left w:val="none" w:sz="0" w:space="0" w:color="auto"/>
        <w:bottom w:val="none" w:sz="0" w:space="0" w:color="auto"/>
        <w:right w:val="none" w:sz="0" w:space="0" w:color="auto"/>
      </w:divBdr>
    </w:div>
    <w:div w:id="1201165119">
      <w:bodyDiv w:val="1"/>
      <w:marLeft w:val="0"/>
      <w:marRight w:val="0"/>
      <w:marTop w:val="0"/>
      <w:marBottom w:val="0"/>
      <w:divBdr>
        <w:top w:val="none" w:sz="0" w:space="0" w:color="auto"/>
        <w:left w:val="none" w:sz="0" w:space="0" w:color="auto"/>
        <w:bottom w:val="none" w:sz="0" w:space="0" w:color="auto"/>
        <w:right w:val="none" w:sz="0" w:space="0" w:color="auto"/>
      </w:divBdr>
    </w:div>
    <w:div w:id="1204757521">
      <w:bodyDiv w:val="1"/>
      <w:marLeft w:val="0"/>
      <w:marRight w:val="0"/>
      <w:marTop w:val="0"/>
      <w:marBottom w:val="0"/>
      <w:divBdr>
        <w:top w:val="none" w:sz="0" w:space="0" w:color="auto"/>
        <w:left w:val="none" w:sz="0" w:space="0" w:color="auto"/>
        <w:bottom w:val="none" w:sz="0" w:space="0" w:color="auto"/>
        <w:right w:val="none" w:sz="0" w:space="0" w:color="auto"/>
      </w:divBdr>
    </w:div>
    <w:div w:id="1207910980">
      <w:bodyDiv w:val="1"/>
      <w:marLeft w:val="0"/>
      <w:marRight w:val="0"/>
      <w:marTop w:val="0"/>
      <w:marBottom w:val="0"/>
      <w:divBdr>
        <w:top w:val="none" w:sz="0" w:space="0" w:color="auto"/>
        <w:left w:val="none" w:sz="0" w:space="0" w:color="auto"/>
        <w:bottom w:val="none" w:sz="0" w:space="0" w:color="auto"/>
        <w:right w:val="none" w:sz="0" w:space="0" w:color="auto"/>
      </w:divBdr>
    </w:div>
    <w:div w:id="1251308854">
      <w:bodyDiv w:val="1"/>
      <w:marLeft w:val="0"/>
      <w:marRight w:val="0"/>
      <w:marTop w:val="0"/>
      <w:marBottom w:val="0"/>
      <w:divBdr>
        <w:top w:val="none" w:sz="0" w:space="0" w:color="auto"/>
        <w:left w:val="none" w:sz="0" w:space="0" w:color="auto"/>
        <w:bottom w:val="none" w:sz="0" w:space="0" w:color="auto"/>
        <w:right w:val="none" w:sz="0" w:space="0" w:color="auto"/>
      </w:divBdr>
    </w:div>
    <w:div w:id="1271931424">
      <w:bodyDiv w:val="1"/>
      <w:marLeft w:val="0"/>
      <w:marRight w:val="0"/>
      <w:marTop w:val="0"/>
      <w:marBottom w:val="0"/>
      <w:divBdr>
        <w:top w:val="none" w:sz="0" w:space="0" w:color="auto"/>
        <w:left w:val="none" w:sz="0" w:space="0" w:color="auto"/>
        <w:bottom w:val="none" w:sz="0" w:space="0" w:color="auto"/>
        <w:right w:val="none" w:sz="0" w:space="0" w:color="auto"/>
      </w:divBdr>
    </w:div>
    <w:div w:id="1279096307">
      <w:bodyDiv w:val="1"/>
      <w:marLeft w:val="0"/>
      <w:marRight w:val="0"/>
      <w:marTop w:val="0"/>
      <w:marBottom w:val="0"/>
      <w:divBdr>
        <w:top w:val="none" w:sz="0" w:space="0" w:color="auto"/>
        <w:left w:val="none" w:sz="0" w:space="0" w:color="auto"/>
        <w:bottom w:val="none" w:sz="0" w:space="0" w:color="auto"/>
        <w:right w:val="none" w:sz="0" w:space="0" w:color="auto"/>
      </w:divBdr>
    </w:div>
    <w:div w:id="1280576170">
      <w:bodyDiv w:val="1"/>
      <w:marLeft w:val="0"/>
      <w:marRight w:val="0"/>
      <w:marTop w:val="0"/>
      <w:marBottom w:val="0"/>
      <w:divBdr>
        <w:top w:val="none" w:sz="0" w:space="0" w:color="auto"/>
        <w:left w:val="none" w:sz="0" w:space="0" w:color="auto"/>
        <w:bottom w:val="none" w:sz="0" w:space="0" w:color="auto"/>
        <w:right w:val="none" w:sz="0" w:space="0" w:color="auto"/>
      </w:divBdr>
    </w:div>
    <w:div w:id="1285042648">
      <w:bodyDiv w:val="1"/>
      <w:marLeft w:val="0"/>
      <w:marRight w:val="0"/>
      <w:marTop w:val="0"/>
      <w:marBottom w:val="0"/>
      <w:divBdr>
        <w:top w:val="none" w:sz="0" w:space="0" w:color="auto"/>
        <w:left w:val="none" w:sz="0" w:space="0" w:color="auto"/>
        <w:bottom w:val="none" w:sz="0" w:space="0" w:color="auto"/>
        <w:right w:val="none" w:sz="0" w:space="0" w:color="auto"/>
      </w:divBdr>
    </w:div>
    <w:div w:id="1285233796">
      <w:bodyDiv w:val="1"/>
      <w:marLeft w:val="0"/>
      <w:marRight w:val="0"/>
      <w:marTop w:val="0"/>
      <w:marBottom w:val="0"/>
      <w:divBdr>
        <w:top w:val="none" w:sz="0" w:space="0" w:color="auto"/>
        <w:left w:val="none" w:sz="0" w:space="0" w:color="auto"/>
        <w:bottom w:val="none" w:sz="0" w:space="0" w:color="auto"/>
        <w:right w:val="none" w:sz="0" w:space="0" w:color="auto"/>
      </w:divBdr>
    </w:div>
    <w:div w:id="1330017072">
      <w:bodyDiv w:val="1"/>
      <w:marLeft w:val="0"/>
      <w:marRight w:val="0"/>
      <w:marTop w:val="0"/>
      <w:marBottom w:val="0"/>
      <w:divBdr>
        <w:top w:val="none" w:sz="0" w:space="0" w:color="auto"/>
        <w:left w:val="none" w:sz="0" w:space="0" w:color="auto"/>
        <w:bottom w:val="none" w:sz="0" w:space="0" w:color="auto"/>
        <w:right w:val="none" w:sz="0" w:space="0" w:color="auto"/>
      </w:divBdr>
    </w:div>
    <w:div w:id="1429543451">
      <w:bodyDiv w:val="1"/>
      <w:marLeft w:val="0"/>
      <w:marRight w:val="0"/>
      <w:marTop w:val="0"/>
      <w:marBottom w:val="0"/>
      <w:divBdr>
        <w:top w:val="none" w:sz="0" w:space="0" w:color="auto"/>
        <w:left w:val="none" w:sz="0" w:space="0" w:color="auto"/>
        <w:bottom w:val="none" w:sz="0" w:space="0" w:color="auto"/>
        <w:right w:val="none" w:sz="0" w:space="0" w:color="auto"/>
      </w:divBdr>
    </w:div>
    <w:div w:id="1454783038">
      <w:bodyDiv w:val="1"/>
      <w:marLeft w:val="0"/>
      <w:marRight w:val="0"/>
      <w:marTop w:val="0"/>
      <w:marBottom w:val="0"/>
      <w:divBdr>
        <w:top w:val="none" w:sz="0" w:space="0" w:color="auto"/>
        <w:left w:val="none" w:sz="0" w:space="0" w:color="auto"/>
        <w:bottom w:val="none" w:sz="0" w:space="0" w:color="auto"/>
        <w:right w:val="none" w:sz="0" w:space="0" w:color="auto"/>
      </w:divBdr>
    </w:div>
    <w:div w:id="1458644047">
      <w:bodyDiv w:val="1"/>
      <w:marLeft w:val="0"/>
      <w:marRight w:val="0"/>
      <w:marTop w:val="0"/>
      <w:marBottom w:val="0"/>
      <w:divBdr>
        <w:top w:val="none" w:sz="0" w:space="0" w:color="auto"/>
        <w:left w:val="none" w:sz="0" w:space="0" w:color="auto"/>
        <w:bottom w:val="none" w:sz="0" w:space="0" w:color="auto"/>
        <w:right w:val="none" w:sz="0" w:space="0" w:color="auto"/>
      </w:divBdr>
    </w:div>
    <w:div w:id="1458915827">
      <w:bodyDiv w:val="1"/>
      <w:marLeft w:val="0"/>
      <w:marRight w:val="0"/>
      <w:marTop w:val="0"/>
      <w:marBottom w:val="0"/>
      <w:divBdr>
        <w:top w:val="none" w:sz="0" w:space="0" w:color="auto"/>
        <w:left w:val="none" w:sz="0" w:space="0" w:color="auto"/>
        <w:bottom w:val="none" w:sz="0" w:space="0" w:color="auto"/>
        <w:right w:val="none" w:sz="0" w:space="0" w:color="auto"/>
      </w:divBdr>
    </w:div>
    <w:div w:id="1475830550">
      <w:bodyDiv w:val="1"/>
      <w:marLeft w:val="0"/>
      <w:marRight w:val="0"/>
      <w:marTop w:val="0"/>
      <w:marBottom w:val="0"/>
      <w:divBdr>
        <w:top w:val="none" w:sz="0" w:space="0" w:color="auto"/>
        <w:left w:val="none" w:sz="0" w:space="0" w:color="auto"/>
        <w:bottom w:val="none" w:sz="0" w:space="0" w:color="auto"/>
        <w:right w:val="none" w:sz="0" w:space="0" w:color="auto"/>
      </w:divBdr>
    </w:div>
    <w:div w:id="1480998374">
      <w:bodyDiv w:val="1"/>
      <w:marLeft w:val="0"/>
      <w:marRight w:val="0"/>
      <w:marTop w:val="0"/>
      <w:marBottom w:val="0"/>
      <w:divBdr>
        <w:top w:val="none" w:sz="0" w:space="0" w:color="auto"/>
        <w:left w:val="none" w:sz="0" w:space="0" w:color="auto"/>
        <w:bottom w:val="none" w:sz="0" w:space="0" w:color="auto"/>
        <w:right w:val="none" w:sz="0" w:space="0" w:color="auto"/>
      </w:divBdr>
    </w:div>
    <w:div w:id="1504081887">
      <w:bodyDiv w:val="1"/>
      <w:marLeft w:val="0"/>
      <w:marRight w:val="0"/>
      <w:marTop w:val="0"/>
      <w:marBottom w:val="0"/>
      <w:divBdr>
        <w:top w:val="none" w:sz="0" w:space="0" w:color="auto"/>
        <w:left w:val="none" w:sz="0" w:space="0" w:color="auto"/>
        <w:bottom w:val="none" w:sz="0" w:space="0" w:color="auto"/>
        <w:right w:val="none" w:sz="0" w:space="0" w:color="auto"/>
      </w:divBdr>
    </w:div>
    <w:div w:id="1511329944">
      <w:bodyDiv w:val="1"/>
      <w:marLeft w:val="0"/>
      <w:marRight w:val="0"/>
      <w:marTop w:val="0"/>
      <w:marBottom w:val="0"/>
      <w:divBdr>
        <w:top w:val="none" w:sz="0" w:space="0" w:color="auto"/>
        <w:left w:val="none" w:sz="0" w:space="0" w:color="auto"/>
        <w:bottom w:val="none" w:sz="0" w:space="0" w:color="auto"/>
        <w:right w:val="none" w:sz="0" w:space="0" w:color="auto"/>
      </w:divBdr>
    </w:div>
    <w:div w:id="1532573674">
      <w:bodyDiv w:val="1"/>
      <w:marLeft w:val="0"/>
      <w:marRight w:val="0"/>
      <w:marTop w:val="0"/>
      <w:marBottom w:val="0"/>
      <w:divBdr>
        <w:top w:val="none" w:sz="0" w:space="0" w:color="auto"/>
        <w:left w:val="none" w:sz="0" w:space="0" w:color="auto"/>
        <w:bottom w:val="none" w:sz="0" w:space="0" w:color="auto"/>
        <w:right w:val="none" w:sz="0" w:space="0" w:color="auto"/>
      </w:divBdr>
    </w:div>
    <w:div w:id="1536117385">
      <w:bodyDiv w:val="1"/>
      <w:marLeft w:val="0"/>
      <w:marRight w:val="0"/>
      <w:marTop w:val="0"/>
      <w:marBottom w:val="0"/>
      <w:divBdr>
        <w:top w:val="none" w:sz="0" w:space="0" w:color="auto"/>
        <w:left w:val="none" w:sz="0" w:space="0" w:color="auto"/>
        <w:bottom w:val="none" w:sz="0" w:space="0" w:color="auto"/>
        <w:right w:val="none" w:sz="0" w:space="0" w:color="auto"/>
      </w:divBdr>
    </w:div>
    <w:div w:id="1659920270">
      <w:bodyDiv w:val="1"/>
      <w:marLeft w:val="0"/>
      <w:marRight w:val="0"/>
      <w:marTop w:val="0"/>
      <w:marBottom w:val="0"/>
      <w:divBdr>
        <w:top w:val="none" w:sz="0" w:space="0" w:color="auto"/>
        <w:left w:val="none" w:sz="0" w:space="0" w:color="auto"/>
        <w:bottom w:val="none" w:sz="0" w:space="0" w:color="auto"/>
        <w:right w:val="none" w:sz="0" w:space="0" w:color="auto"/>
      </w:divBdr>
    </w:div>
    <w:div w:id="1687361309">
      <w:bodyDiv w:val="1"/>
      <w:marLeft w:val="0"/>
      <w:marRight w:val="0"/>
      <w:marTop w:val="0"/>
      <w:marBottom w:val="0"/>
      <w:divBdr>
        <w:top w:val="none" w:sz="0" w:space="0" w:color="auto"/>
        <w:left w:val="none" w:sz="0" w:space="0" w:color="auto"/>
        <w:bottom w:val="none" w:sz="0" w:space="0" w:color="auto"/>
        <w:right w:val="none" w:sz="0" w:space="0" w:color="auto"/>
      </w:divBdr>
    </w:div>
    <w:div w:id="1723678001">
      <w:bodyDiv w:val="1"/>
      <w:marLeft w:val="0"/>
      <w:marRight w:val="0"/>
      <w:marTop w:val="0"/>
      <w:marBottom w:val="0"/>
      <w:divBdr>
        <w:top w:val="none" w:sz="0" w:space="0" w:color="auto"/>
        <w:left w:val="none" w:sz="0" w:space="0" w:color="auto"/>
        <w:bottom w:val="none" w:sz="0" w:space="0" w:color="auto"/>
        <w:right w:val="none" w:sz="0" w:space="0" w:color="auto"/>
      </w:divBdr>
    </w:div>
    <w:div w:id="1784571912">
      <w:bodyDiv w:val="1"/>
      <w:marLeft w:val="0"/>
      <w:marRight w:val="0"/>
      <w:marTop w:val="0"/>
      <w:marBottom w:val="0"/>
      <w:divBdr>
        <w:top w:val="none" w:sz="0" w:space="0" w:color="auto"/>
        <w:left w:val="none" w:sz="0" w:space="0" w:color="auto"/>
        <w:bottom w:val="none" w:sz="0" w:space="0" w:color="auto"/>
        <w:right w:val="none" w:sz="0" w:space="0" w:color="auto"/>
      </w:divBdr>
    </w:div>
    <w:div w:id="1855923281">
      <w:bodyDiv w:val="1"/>
      <w:marLeft w:val="0"/>
      <w:marRight w:val="0"/>
      <w:marTop w:val="0"/>
      <w:marBottom w:val="0"/>
      <w:divBdr>
        <w:top w:val="none" w:sz="0" w:space="0" w:color="auto"/>
        <w:left w:val="none" w:sz="0" w:space="0" w:color="auto"/>
        <w:bottom w:val="none" w:sz="0" w:space="0" w:color="auto"/>
        <w:right w:val="none" w:sz="0" w:space="0" w:color="auto"/>
      </w:divBdr>
    </w:div>
    <w:div w:id="1863205698">
      <w:bodyDiv w:val="1"/>
      <w:marLeft w:val="0"/>
      <w:marRight w:val="0"/>
      <w:marTop w:val="0"/>
      <w:marBottom w:val="0"/>
      <w:divBdr>
        <w:top w:val="none" w:sz="0" w:space="0" w:color="auto"/>
        <w:left w:val="none" w:sz="0" w:space="0" w:color="auto"/>
        <w:bottom w:val="none" w:sz="0" w:space="0" w:color="auto"/>
        <w:right w:val="none" w:sz="0" w:space="0" w:color="auto"/>
      </w:divBdr>
    </w:div>
    <w:div w:id="1875607163">
      <w:bodyDiv w:val="1"/>
      <w:marLeft w:val="0"/>
      <w:marRight w:val="0"/>
      <w:marTop w:val="0"/>
      <w:marBottom w:val="0"/>
      <w:divBdr>
        <w:top w:val="none" w:sz="0" w:space="0" w:color="auto"/>
        <w:left w:val="none" w:sz="0" w:space="0" w:color="auto"/>
        <w:bottom w:val="none" w:sz="0" w:space="0" w:color="auto"/>
        <w:right w:val="none" w:sz="0" w:space="0" w:color="auto"/>
      </w:divBdr>
    </w:div>
    <w:div w:id="1918399895">
      <w:bodyDiv w:val="1"/>
      <w:marLeft w:val="0"/>
      <w:marRight w:val="0"/>
      <w:marTop w:val="0"/>
      <w:marBottom w:val="0"/>
      <w:divBdr>
        <w:top w:val="none" w:sz="0" w:space="0" w:color="auto"/>
        <w:left w:val="none" w:sz="0" w:space="0" w:color="auto"/>
        <w:bottom w:val="none" w:sz="0" w:space="0" w:color="auto"/>
        <w:right w:val="none" w:sz="0" w:space="0" w:color="auto"/>
      </w:divBdr>
    </w:div>
    <w:div w:id="1929270280">
      <w:bodyDiv w:val="1"/>
      <w:marLeft w:val="0"/>
      <w:marRight w:val="0"/>
      <w:marTop w:val="0"/>
      <w:marBottom w:val="0"/>
      <w:divBdr>
        <w:top w:val="none" w:sz="0" w:space="0" w:color="auto"/>
        <w:left w:val="none" w:sz="0" w:space="0" w:color="auto"/>
        <w:bottom w:val="none" w:sz="0" w:space="0" w:color="auto"/>
        <w:right w:val="none" w:sz="0" w:space="0" w:color="auto"/>
      </w:divBdr>
    </w:div>
    <w:div w:id="1975059957">
      <w:bodyDiv w:val="1"/>
      <w:marLeft w:val="0"/>
      <w:marRight w:val="0"/>
      <w:marTop w:val="0"/>
      <w:marBottom w:val="0"/>
      <w:divBdr>
        <w:top w:val="none" w:sz="0" w:space="0" w:color="auto"/>
        <w:left w:val="none" w:sz="0" w:space="0" w:color="auto"/>
        <w:bottom w:val="none" w:sz="0" w:space="0" w:color="auto"/>
        <w:right w:val="none" w:sz="0" w:space="0" w:color="auto"/>
      </w:divBdr>
    </w:div>
    <w:div w:id="2034334361">
      <w:bodyDiv w:val="1"/>
      <w:marLeft w:val="0"/>
      <w:marRight w:val="0"/>
      <w:marTop w:val="0"/>
      <w:marBottom w:val="0"/>
      <w:divBdr>
        <w:top w:val="none" w:sz="0" w:space="0" w:color="auto"/>
        <w:left w:val="none" w:sz="0" w:space="0" w:color="auto"/>
        <w:bottom w:val="none" w:sz="0" w:space="0" w:color="auto"/>
        <w:right w:val="none" w:sz="0" w:space="0" w:color="auto"/>
      </w:divBdr>
    </w:div>
    <w:div w:id="2065837282">
      <w:bodyDiv w:val="1"/>
      <w:marLeft w:val="0"/>
      <w:marRight w:val="0"/>
      <w:marTop w:val="0"/>
      <w:marBottom w:val="0"/>
      <w:divBdr>
        <w:top w:val="none" w:sz="0" w:space="0" w:color="auto"/>
        <w:left w:val="none" w:sz="0" w:space="0" w:color="auto"/>
        <w:bottom w:val="none" w:sz="0" w:space="0" w:color="auto"/>
        <w:right w:val="none" w:sz="0" w:space="0" w:color="auto"/>
      </w:divBdr>
    </w:div>
    <w:div w:id="2071035320">
      <w:bodyDiv w:val="1"/>
      <w:marLeft w:val="0"/>
      <w:marRight w:val="0"/>
      <w:marTop w:val="0"/>
      <w:marBottom w:val="0"/>
      <w:divBdr>
        <w:top w:val="none" w:sz="0" w:space="0" w:color="auto"/>
        <w:left w:val="none" w:sz="0" w:space="0" w:color="auto"/>
        <w:bottom w:val="none" w:sz="0" w:space="0" w:color="auto"/>
        <w:right w:val="none" w:sz="0" w:space="0" w:color="auto"/>
      </w:divBdr>
    </w:div>
    <w:div w:id="2117213775">
      <w:bodyDiv w:val="1"/>
      <w:marLeft w:val="0"/>
      <w:marRight w:val="0"/>
      <w:marTop w:val="0"/>
      <w:marBottom w:val="0"/>
      <w:divBdr>
        <w:top w:val="none" w:sz="0" w:space="0" w:color="auto"/>
        <w:left w:val="none" w:sz="0" w:space="0" w:color="auto"/>
        <w:bottom w:val="none" w:sz="0" w:space="0" w:color="auto"/>
        <w:right w:val="none" w:sz="0" w:space="0" w:color="auto"/>
      </w:divBdr>
    </w:div>
    <w:div w:id="2132818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5.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www.nature.com/articles/s41598-024-70618-w" TargetMode="External"/><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0A85E-E147-47D3-83E4-8E736ACB0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1294</TotalTime>
  <Pages>24</Pages>
  <Words>7565</Words>
  <Characters>43121</Characters>
  <Application>Microsoft Office Word</Application>
  <DocSecurity>0</DocSecurity>
  <Lines>359</Lines>
  <Paragraphs>101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50585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Kyungwon Kim</dc:creator>
  <cp:keywords/>
  <dc:description/>
  <cp:lastModifiedBy>KK</cp:lastModifiedBy>
  <cp:revision>210</cp:revision>
  <dcterms:created xsi:type="dcterms:W3CDTF">2025-10-14T18:05:00Z</dcterms:created>
  <dcterms:modified xsi:type="dcterms:W3CDTF">2025-11-04T02:25:00Z</dcterms:modified>
</cp:coreProperties>
</file>